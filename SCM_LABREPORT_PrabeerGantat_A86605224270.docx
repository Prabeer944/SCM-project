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1BBC65" w14:textId="11A8B55B" w:rsidR="00AC2827" w:rsidRPr="00AC2827" w:rsidRDefault="002E7480" w:rsidP="00AC2827">
      <w:pPr>
        <w:jc w:val="center"/>
        <w:rPr>
          <w:b/>
          <w:bCs/>
          <w:color w:val="00B0F0"/>
          <w:sz w:val="40"/>
          <w:szCs w:val="40"/>
        </w:rPr>
      </w:pPr>
      <w:proofErr w:type="spellStart"/>
      <w:r>
        <w:rPr>
          <w:b/>
          <w:bCs/>
          <w:color w:val="00B0F0"/>
          <w:sz w:val="40"/>
          <w:szCs w:val="40"/>
        </w:rPr>
        <w:t>G</w:t>
      </w:r>
      <w:r w:rsidR="006A67FE">
        <w:rPr>
          <w:b/>
          <w:bCs/>
          <w:color w:val="00B0F0"/>
          <w:sz w:val="40"/>
          <w:szCs w:val="40"/>
        </w:rPr>
        <w:t>lob</w:t>
      </w:r>
      <w:ins w:id="0" w:author="Microsoft Word" w:date="2025-06-02T09:59:00Z" w16du:dateUtc="2025-06-02T04:29:00Z">
        <w:r w:rsidR="006A67FE">
          <w:rPr>
            <w:b/>
            <w:bCs/>
            <w:color w:val="00B0F0"/>
            <w:sz w:val="40"/>
            <w:szCs w:val="40"/>
          </w:rPr>
          <w:t>glob</w:t>
        </w:r>
        <w:r w:rsidR="008F6AAA">
          <w:rPr>
            <w:b/>
            <w:bCs/>
            <w:color w:val="00B0F0"/>
            <w:sz w:val="40"/>
            <w:szCs w:val="40"/>
          </w:rPr>
          <w:t>glo</w:t>
        </w:r>
      </w:ins>
      <w:r w:rsidR="00BF7227">
        <w:rPr>
          <w:b/>
          <w:bCs/>
          <w:color w:val="00B0F0"/>
          <w:sz w:val="40"/>
          <w:szCs w:val="40"/>
        </w:rPr>
        <w:t>c</w:t>
      </w:r>
      <w:proofErr w:type="spellEnd"/>
      <w:r>
        <w:rPr>
          <w:b/>
          <w:bCs/>
          <w:color w:val="00B0F0"/>
          <w:sz w:val="40"/>
          <w:szCs w:val="40"/>
        </w:rPr>
        <w:t>/</w:t>
      </w:r>
      <w:r w:rsidR="006B3987" w:rsidRPr="00AC2827">
        <w:rPr>
          <w:b/>
          <w:bCs/>
          <w:color w:val="00B0F0"/>
          <w:sz w:val="40"/>
          <w:szCs w:val="40"/>
        </w:rPr>
        <w:t>Source Code Management</w:t>
      </w:r>
    </w:p>
    <w:p w14:paraId="49174A07" w14:textId="77777777" w:rsidR="00106211" w:rsidRPr="00AC2827" w:rsidRDefault="006B3987" w:rsidP="00AC2827">
      <w:pPr>
        <w:jc w:val="center"/>
        <w:rPr>
          <w:b/>
          <w:bCs/>
          <w:color w:val="F20000"/>
          <w:sz w:val="36"/>
          <w:szCs w:val="36"/>
        </w:rPr>
      </w:pPr>
      <w:r w:rsidRPr="00AC2827">
        <w:rPr>
          <w:b/>
          <w:bCs/>
          <w:color w:val="F20000"/>
          <w:sz w:val="36"/>
          <w:szCs w:val="36"/>
          <w:u w:val="single"/>
        </w:rPr>
        <w:t>LAB</w:t>
      </w:r>
      <w:r w:rsidRPr="00AC2827">
        <w:rPr>
          <w:b/>
          <w:bCs/>
          <w:color w:val="F20000"/>
          <w:sz w:val="36"/>
          <w:szCs w:val="36"/>
        </w:rPr>
        <w:t xml:space="preserve"> </w:t>
      </w:r>
      <w:r w:rsidRPr="00AC2827">
        <w:rPr>
          <w:b/>
          <w:bCs/>
          <w:color w:val="F20000"/>
          <w:sz w:val="36"/>
          <w:szCs w:val="36"/>
          <w:u w:val="single"/>
        </w:rPr>
        <w:t>REPORT</w:t>
      </w:r>
      <w:r w:rsidRPr="00AC2827">
        <w:rPr>
          <w:b/>
          <w:bCs/>
          <w:color w:val="F20000"/>
          <w:sz w:val="36"/>
          <w:szCs w:val="36"/>
        </w:rPr>
        <w:t xml:space="preserve"> – 1</w:t>
      </w:r>
    </w:p>
    <w:p w14:paraId="1D7FD87E" w14:textId="77777777" w:rsidR="00AC2827" w:rsidRDefault="006B3987" w:rsidP="00AC2827">
      <w:pPr>
        <w:rPr>
          <w:b/>
          <w:bCs/>
          <w:color w:val="404040" w:themeColor="text1" w:themeTint="BF"/>
          <w:sz w:val="28"/>
          <w:szCs w:val="28"/>
        </w:rPr>
      </w:pPr>
      <w:r w:rsidRPr="00AC2827">
        <w:rPr>
          <w:b/>
          <w:bCs/>
          <w:color w:val="404040" w:themeColor="text1" w:themeTint="BF"/>
          <w:sz w:val="28"/>
          <w:szCs w:val="28"/>
        </w:rPr>
        <w:t>Overview of Git:</w:t>
      </w:r>
    </w:p>
    <w:p w14:paraId="4CA12D78" w14:textId="77777777" w:rsidR="008D4588" w:rsidRPr="00603485" w:rsidRDefault="006B3987" w:rsidP="008D4588">
      <w:pPr>
        <w:spacing w:line="360" w:lineRule="auto"/>
        <w:rPr>
          <w:sz w:val="24"/>
          <w:szCs w:val="24"/>
        </w:rPr>
      </w:pPr>
      <w:r w:rsidRPr="008D4588">
        <w:rPr>
          <w:sz w:val="24"/>
          <w:szCs w:val="24"/>
        </w:rPr>
        <w:t>Git  is a </w:t>
      </w:r>
      <w:hyperlink r:id="rId8" w:tooltip="Distributed version control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distributed version control</w:t>
        </w:r>
      </w:hyperlink>
      <w:r w:rsidRPr="008D4588">
        <w:rPr>
          <w:sz w:val="24"/>
          <w:szCs w:val="24"/>
        </w:rPr>
        <w:t> </w:t>
      </w:r>
      <w:hyperlink r:id="rId9" w:tooltip="Software system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system</w:t>
        </w:r>
      </w:hyperlink>
      <w:r w:rsidRPr="008D4588">
        <w:rPr>
          <w:sz w:val="24"/>
          <w:szCs w:val="24"/>
        </w:rPr>
        <w:t> that tracks versions of </w:t>
      </w:r>
      <w:hyperlink r:id="rId10" w:tooltip="Computer file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files</w:t>
        </w:r>
      </w:hyperlink>
      <w:r w:rsidRPr="008D4588">
        <w:rPr>
          <w:sz w:val="24"/>
          <w:szCs w:val="24"/>
        </w:rPr>
        <w:t xml:space="preserve">. It is often used </w:t>
      </w:r>
      <w:r w:rsidRPr="00603485">
        <w:rPr>
          <w:sz w:val="24"/>
          <w:szCs w:val="24"/>
        </w:rPr>
        <w:t>to control</w:t>
      </w:r>
      <w:r w:rsidRPr="008D4588">
        <w:rPr>
          <w:sz w:val="24"/>
          <w:szCs w:val="24"/>
        </w:rPr>
        <w:t> </w:t>
      </w:r>
      <w:hyperlink r:id="rId11" w:tooltip="Source code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source code</w:t>
        </w:r>
      </w:hyperlink>
      <w:r w:rsidRPr="008D4588">
        <w:rPr>
          <w:sz w:val="24"/>
          <w:szCs w:val="24"/>
        </w:rPr>
        <w:t> by </w:t>
      </w:r>
      <w:hyperlink r:id="rId12" w:tooltip="Programmer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programmers</w:t>
        </w:r>
      </w:hyperlink>
      <w:r w:rsidRPr="008D4588">
        <w:rPr>
          <w:sz w:val="24"/>
          <w:szCs w:val="24"/>
        </w:rPr>
        <w:t> who are developing software collaboratively.</w:t>
      </w:r>
      <w:r w:rsidRPr="00603485">
        <w:rPr>
          <w:sz w:val="24"/>
          <w:szCs w:val="24"/>
        </w:rPr>
        <w:t xml:space="preserve"> </w:t>
      </w:r>
      <w:r w:rsidRPr="008D4588">
        <w:rPr>
          <w:sz w:val="24"/>
          <w:szCs w:val="24"/>
        </w:rPr>
        <w:t>Design goals of Git include speed, data integrity, and support for distributed, non-linear workflows — thousands of parallel branches running on different computers.</w:t>
      </w:r>
      <w:r w:rsidRPr="00603485">
        <w:rPr>
          <w:sz w:val="24"/>
          <w:szCs w:val="24"/>
        </w:rPr>
        <w:t xml:space="preserve"> </w:t>
      </w:r>
    </w:p>
    <w:p w14:paraId="5E5A2A4F" w14:textId="77777777" w:rsidR="00F87476" w:rsidRDefault="006B3987" w:rsidP="008D4588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F87476">
        <w:rPr>
          <w:b/>
          <w:bCs/>
          <w:color w:val="404040" w:themeColor="text1" w:themeTint="BF"/>
          <w:sz w:val="28"/>
          <w:szCs w:val="28"/>
        </w:rPr>
        <w:t>Step 1: Downloading Git</w:t>
      </w:r>
    </w:p>
    <w:p w14:paraId="4416111C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t xml:space="preserve">Open your web browser and navigate to the official Git website: </w:t>
      </w:r>
      <w:hyperlink r:id="rId13" w:tgtFrame="_new" w:history="1">
        <w:r w:rsidR="00F87476" w:rsidRPr="00574B34">
          <w:rPr>
            <w:rStyle w:val="Hyperlink"/>
            <w:color w:val="4472C4" w:themeColor="accent1"/>
            <w:sz w:val="24"/>
            <w:szCs w:val="24"/>
          </w:rPr>
          <w:t>https://git-scm.com</w:t>
        </w:r>
      </w:hyperlink>
      <w:r w:rsidRPr="00574B34">
        <w:rPr>
          <w:color w:val="4472C4" w:themeColor="accent1"/>
          <w:sz w:val="24"/>
          <w:szCs w:val="24"/>
        </w:rPr>
        <w:t>.</w:t>
      </w:r>
    </w:p>
    <w:p w14:paraId="1D9B350B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t xml:space="preserve">On the </w:t>
      </w:r>
      <w:r w:rsidRPr="00AE3F24">
        <w:rPr>
          <w:sz w:val="24"/>
          <w:szCs w:val="24"/>
        </w:rPr>
        <w:t>homepage</w:t>
      </w:r>
      <w:r w:rsidRPr="00603485">
        <w:rPr>
          <w:sz w:val="24"/>
          <w:szCs w:val="24"/>
        </w:rPr>
        <w:t>, you will see a "</w:t>
      </w:r>
      <w:r w:rsidRPr="00754A6D">
        <w:rPr>
          <w:b/>
          <w:bCs/>
          <w:sz w:val="24"/>
          <w:szCs w:val="24"/>
        </w:rPr>
        <w:t>Download</w:t>
      </w:r>
      <w:r w:rsidRPr="00603485">
        <w:rPr>
          <w:sz w:val="24"/>
          <w:szCs w:val="24"/>
        </w:rPr>
        <w:t>" button that automatically detects your OS. Click on the "Download" button to download the appropriate installer for your operating system (Windows, macOS, or Linux).</w:t>
      </w:r>
    </w:p>
    <w:p w14:paraId="664EA09D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t>Alternatively, you can manually select your OS from the website to download a specific version.</w:t>
      </w:r>
    </w:p>
    <w:p w14:paraId="71749B05" w14:textId="77777777" w:rsidR="00F87476" w:rsidRPr="00F87476" w:rsidRDefault="006B3987" w:rsidP="00F87476">
      <w:pPr>
        <w:spacing w:line="360" w:lineRule="auto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2" behindDoc="0" locked="0" layoutInCell="1" allowOverlap="1" wp14:anchorId="3CCE3491" wp14:editId="4DC375AB">
            <wp:simplePos x="0" y="0"/>
            <wp:positionH relativeFrom="margin">
              <wp:align>center</wp:align>
            </wp:positionH>
            <wp:positionV relativeFrom="paragraph">
              <wp:posOffset>311150</wp:posOffset>
            </wp:positionV>
            <wp:extent cx="5340985" cy="2895600"/>
            <wp:effectExtent l="0" t="0" r="0" b="0"/>
            <wp:wrapSquare wrapText="bothSides"/>
            <wp:docPr id="82113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39880" name="Picture 8211398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582" cy="2896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6C15EA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4A9178AA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49CEF69C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3D7AB3F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3D14AEF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F346B65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0908E0DB" w14:textId="77777777" w:rsidR="000F1565" w:rsidRDefault="000F1565" w:rsidP="000F1565">
      <w:pPr>
        <w:spacing w:line="360" w:lineRule="auto"/>
        <w:jc w:val="center"/>
        <w:rPr>
          <w:b/>
          <w:bCs/>
          <w:color w:val="404040" w:themeColor="text1" w:themeTint="BF"/>
          <w:sz w:val="28"/>
          <w:szCs w:val="28"/>
        </w:rPr>
      </w:pPr>
    </w:p>
    <w:p w14:paraId="34A6D8E6" w14:textId="77777777" w:rsidR="000F1565" w:rsidRPr="00AE3F24" w:rsidRDefault="006B3987" w:rsidP="000F156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>Figure - 1</w:t>
      </w:r>
    </w:p>
    <w:p w14:paraId="7FDBB0E3" w14:textId="77777777" w:rsidR="000F1565" w:rsidRDefault="000F1565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A1E03A8" w14:textId="77777777" w:rsidR="000F1565" w:rsidRDefault="000F1565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5C7EFC00" w14:textId="77777777" w:rsidR="00F87476" w:rsidRDefault="006B3987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F87476">
        <w:rPr>
          <w:b/>
          <w:bCs/>
          <w:color w:val="404040" w:themeColor="text1" w:themeTint="BF"/>
          <w:sz w:val="28"/>
          <w:szCs w:val="28"/>
        </w:rPr>
        <w:lastRenderedPageBreak/>
        <w:t>Step 2: Running the Git Installer</w:t>
      </w:r>
    </w:p>
    <w:p w14:paraId="0E968024" w14:textId="77777777" w:rsidR="000F1565" w:rsidRPr="00AE3F24" w:rsidRDefault="006B3987" w:rsidP="00F87476">
      <w:pPr>
        <w:spacing w:line="360" w:lineRule="auto"/>
        <w:rPr>
          <w:sz w:val="24"/>
          <w:szCs w:val="24"/>
        </w:rPr>
      </w:pPr>
      <w:r w:rsidRPr="00AE3F24">
        <w:rPr>
          <w:sz w:val="24"/>
          <w:szCs w:val="24"/>
        </w:rPr>
        <w:t xml:space="preserve">Locate the downloaded </w:t>
      </w:r>
      <w:r w:rsidRPr="00AE3F24">
        <w:rPr>
          <w:b/>
          <w:bCs/>
          <w:sz w:val="24"/>
          <w:szCs w:val="24"/>
        </w:rPr>
        <w:t>Git.exe</w:t>
      </w:r>
      <w:r w:rsidRPr="00AE3F24">
        <w:rPr>
          <w:sz w:val="24"/>
          <w:szCs w:val="24"/>
        </w:rPr>
        <w:t xml:space="preserve"> file and double-click to run it.</w:t>
      </w:r>
    </w:p>
    <w:p w14:paraId="3EBEAD62" w14:textId="77777777" w:rsidR="000F1565" w:rsidRPr="000F1565" w:rsidRDefault="006B3987" w:rsidP="00F87476">
      <w:pPr>
        <w:spacing w:line="360" w:lineRule="auto"/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43" behindDoc="0" locked="0" layoutInCell="1" allowOverlap="1" wp14:anchorId="5E85F68A" wp14:editId="544FE8AB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4869180" cy="2917825"/>
            <wp:effectExtent l="0" t="0" r="7620" b="0"/>
            <wp:wrapSquare wrapText="bothSides"/>
            <wp:docPr id="20613649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64907" name="Picture 206136490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E6D4E" w14:textId="77777777" w:rsidR="00F87476" w:rsidRPr="00F87476" w:rsidRDefault="00F87476" w:rsidP="00F87476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88427F9" w14:textId="77777777" w:rsidR="00F87476" w:rsidRP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70FE3EBD" w14:textId="77777777" w:rsidR="00AC2827" w:rsidRDefault="00AC2827" w:rsidP="00AC2827">
      <w:pPr>
        <w:rPr>
          <w:b/>
          <w:bCs/>
          <w:color w:val="404040" w:themeColor="text1" w:themeTint="BF"/>
          <w:sz w:val="28"/>
          <w:szCs w:val="28"/>
        </w:rPr>
      </w:pPr>
    </w:p>
    <w:p w14:paraId="64B9DD35" w14:textId="77777777" w:rsidR="00AC2827" w:rsidRPr="00AC2827" w:rsidRDefault="00AC2827" w:rsidP="00AC2827">
      <w:pPr>
        <w:rPr>
          <w:b/>
          <w:bCs/>
          <w:color w:val="404040" w:themeColor="text1" w:themeTint="BF"/>
          <w:sz w:val="28"/>
          <w:szCs w:val="28"/>
        </w:rPr>
      </w:pPr>
    </w:p>
    <w:p w14:paraId="49682088" w14:textId="77777777" w:rsidR="00AC2827" w:rsidRDefault="006B3987" w:rsidP="00AC2827">
      <w:pPr>
        <w:rPr>
          <w:b/>
          <w:bCs/>
          <w:color w:val="404040" w:themeColor="text1" w:themeTint="BF"/>
          <w:sz w:val="28"/>
          <w:szCs w:val="28"/>
        </w:rPr>
      </w:pPr>
      <w:r w:rsidRPr="00AC2827">
        <w:rPr>
          <w:b/>
          <w:bCs/>
          <w:color w:val="404040" w:themeColor="text1" w:themeTint="BF"/>
          <w:sz w:val="28"/>
          <w:szCs w:val="28"/>
        </w:rPr>
        <w:t xml:space="preserve"> </w:t>
      </w:r>
    </w:p>
    <w:p w14:paraId="3AB4D8EC" w14:textId="77777777" w:rsidR="00AC2827" w:rsidRDefault="00AC2827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46F2B591" w14:textId="77777777" w:rsidR="000F1565" w:rsidRDefault="000F1565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682C61BA" w14:textId="77777777" w:rsidR="000F1565" w:rsidRDefault="006B3987" w:rsidP="00AC2827">
      <w:pPr>
        <w:ind w:left="1440"/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89DCE7A" wp14:editId="7906D670">
                <wp:simplePos x="0" y="0"/>
                <wp:positionH relativeFrom="column">
                  <wp:posOffset>723265</wp:posOffset>
                </wp:positionH>
                <wp:positionV relativeFrom="page">
                  <wp:posOffset>4411980</wp:posOffset>
                </wp:positionV>
                <wp:extent cx="4831080" cy="175260"/>
                <wp:effectExtent l="0" t="0" r="26670" b="15240"/>
                <wp:wrapSquare wrapText="bothSides"/>
                <wp:docPr id="34708220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1080" cy="1752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53008" id="Rectangle 3" o:spid="_x0000_s1026" style="position:absolute;margin-left:56.95pt;margin-top:347.4pt;width:380.4pt;height:13.8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" filled="f" strokecolor="#ed7d31 [3205]">
                <v:stroke joinstyle="round"/>
                <w10:wrap type="square" anchory="page"/>
              </v:rect>
            </w:pict>
          </mc:Fallback>
        </mc:AlternateContent>
      </w:r>
    </w:p>
    <w:p w14:paraId="09AE058C" w14:textId="77777777" w:rsidR="000F1565" w:rsidRDefault="000F1565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741791B1" w14:textId="77777777" w:rsidR="000F1565" w:rsidRPr="00AE3F24" w:rsidRDefault="006B3987" w:rsidP="006D65B7">
      <w:pPr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>Figure – 2</w:t>
      </w:r>
    </w:p>
    <w:p w14:paraId="473D183B" w14:textId="77777777" w:rsidR="006D65B7" w:rsidRDefault="006B3987" w:rsidP="006D65B7">
      <w:pPr>
        <w:rPr>
          <w:b/>
          <w:bCs/>
          <w:color w:val="404040" w:themeColor="text1" w:themeTint="BF"/>
          <w:sz w:val="28"/>
          <w:szCs w:val="28"/>
        </w:rPr>
      </w:pPr>
      <w:r w:rsidRPr="006D65B7">
        <w:rPr>
          <w:b/>
          <w:bCs/>
          <w:color w:val="404040" w:themeColor="text1" w:themeTint="BF"/>
          <w:sz w:val="28"/>
          <w:szCs w:val="28"/>
        </w:rPr>
        <w:t>Step 3:</w:t>
      </w:r>
      <w:r>
        <w:rPr>
          <w:b/>
          <w:bCs/>
          <w:color w:val="404040" w:themeColor="text1" w:themeTint="BF"/>
          <w:sz w:val="28"/>
          <w:szCs w:val="28"/>
        </w:rPr>
        <w:t xml:space="preserve"> License (</w:t>
      </w:r>
      <w:r w:rsidRPr="006D65B7">
        <w:rPr>
          <w:b/>
          <w:bCs/>
          <w:color w:val="404040" w:themeColor="text1" w:themeTint="BF"/>
          <w:sz w:val="28"/>
          <w:szCs w:val="28"/>
        </w:rPr>
        <w:t>Term</w:t>
      </w:r>
      <w:r>
        <w:rPr>
          <w:b/>
          <w:bCs/>
          <w:color w:val="404040" w:themeColor="text1" w:themeTint="BF"/>
          <w:sz w:val="28"/>
          <w:szCs w:val="28"/>
        </w:rPr>
        <w:t>s</w:t>
      </w:r>
      <w:r w:rsidRPr="006D65B7">
        <w:rPr>
          <w:b/>
          <w:bCs/>
          <w:color w:val="404040" w:themeColor="text1" w:themeTint="BF"/>
          <w:sz w:val="28"/>
          <w:szCs w:val="28"/>
        </w:rPr>
        <w:t xml:space="preserve"> and Conditions</w:t>
      </w:r>
      <w:r>
        <w:rPr>
          <w:b/>
          <w:bCs/>
          <w:color w:val="404040" w:themeColor="text1" w:themeTint="BF"/>
          <w:sz w:val="28"/>
          <w:szCs w:val="28"/>
        </w:rPr>
        <w:t xml:space="preserve">) </w:t>
      </w:r>
      <w:r w:rsidRPr="006D65B7">
        <w:rPr>
          <w:b/>
          <w:bCs/>
          <w:color w:val="404040" w:themeColor="text1" w:themeTint="BF"/>
          <w:sz w:val="28"/>
          <w:szCs w:val="28"/>
        </w:rPr>
        <w:t xml:space="preserve"> </w:t>
      </w:r>
    </w:p>
    <w:p w14:paraId="0DD75CB0" w14:textId="77777777" w:rsidR="00603485" w:rsidRDefault="006B3987" w:rsidP="006D65B7">
      <w:pPr>
        <w:rPr>
          <w:sz w:val="24"/>
          <w:szCs w:val="24"/>
        </w:rPr>
      </w:pPr>
      <w:r w:rsidRPr="00603485">
        <w:rPr>
          <w:sz w:val="24"/>
          <w:szCs w:val="24"/>
        </w:rPr>
        <w:t xml:space="preserve">Read the </w:t>
      </w:r>
      <w:r w:rsidRPr="00603485">
        <w:rPr>
          <w:b/>
          <w:bCs/>
          <w:sz w:val="24"/>
          <w:szCs w:val="24"/>
        </w:rPr>
        <w:t>GNU</w:t>
      </w:r>
      <w:r w:rsidRPr="00603485">
        <w:rPr>
          <w:sz w:val="24"/>
          <w:szCs w:val="24"/>
        </w:rPr>
        <w:t xml:space="preserve"> General Public License’s terms and conditions and click on </w:t>
      </w:r>
      <w:r w:rsidRPr="00574B34">
        <w:rPr>
          <w:b/>
          <w:bCs/>
          <w:sz w:val="24"/>
          <w:szCs w:val="24"/>
        </w:rPr>
        <w:t>Next</w:t>
      </w:r>
      <w:r w:rsidRPr="00603485">
        <w:rPr>
          <w:sz w:val="24"/>
          <w:szCs w:val="24"/>
        </w:rPr>
        <w:t>.</w:t>
      </w:r>
    </w:p>
    <w:p w14:paraId="1A0B89D5" w14:textId="77777777" w:rsidR="00603485" w:rsidRDefault="00603485" w:rsidP="006D65B7">
      <w:pPr>
        <w:rPr>
          <w:sz w:val="24"/>
          <w:szCs w:val="24"/>
        </w:rPr>
      </w:pPr>
    </w:p>
    <w:p w14:paraId="47B36534" w14:textId="77777777" w:rsidR="00603485" w:rsidRDefault="006B3987" w:rsidP="006D65B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62" behindDoc="0" locked="0" layoutInCell="1" allowOverlap="1" wp14:anchorId="165D88C4" wp14:editId="1D54874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465320" cy="3043555"/>
            <wp:effectExtent l="0" t="0" r="0" b="4445"/>
            <wp:wrapSquare wrapText="bothSides"/>
            <wp:docPr id="18679229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22904" name="Picture 186792290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E57E7" w14:textId="77777777" w:rsidR="00603485" w:rsidRDefault="00603485" w:rsidP="006D65B7">
      <w:pPr>
        <w:rPr>
          <w:sz w:val="24"/>
          <w:szCs w:val="24"/>
        </w:rPr>
      </w:pPr>
    </w:p>
    <w:p w14:paraId="1ABF14DC" w14:textId="77777777" w:rsidR="00603485" w:rsidRDefault="00603485" w:rsidP="006D65B7">
      <w:pPr>
        <w:rPr>
          <w:sz w:val="24"/>
          <w:szCs w:val="24"/>
        </w:rPr>
      </w:pPr>
    </w:p>
    <w:p w14:paraId="2F8FEA87" w14:textId="77777777" w:rsidR="00603485" w:rsidRDefault="00603485" w:rsidP="006D65B7">
      <w:pPr>
        <w:rPr>
          <w:sz w:val="24"/>
          <w:szCs w:val="24"/>
        </w:rPr>
      </w:pPr>
    </w:p>
    <w:p w14:paraId="3F251622" w14:textId="77777777" w:rsidR="00603485" w:rsidRDefault="00603485" w:rsidP="006D65B7">
      <w:pPr>
        <w:rPr>
          <w:sz w:val="24"/>
          <w:szCs w:val="24"/>
        </w:rPr>
      </w:pPr>
    </w:p>
    <w:p w14:paraId="0CCEEF12" w14:textId="77777777" w:rsidR="00603485" w:rsidRDefault="00603485" w:rsidP="006D65B7">
      <w:pPr>
        <w:rPr>
          <w:sz w:val="24"/>
          <w:szCs w:val="24"/>
        </w:rPr>
      </w:pPr>
    </w:p>
    <w:p w14:paraId="79B63B69" w14:textId="77777777" w:rsidR="00603485" w:rsidRDefault="00603485" w:rsidP="006D65B7">
      <w:pPr>
        <w:rPr>
          <w:sz w:val="24"/>
          <w:szCs w:val="24"/>
        </w:rPr>
      </w:pPr>
    </w:p>
    <w:p w14:paraId="5F121BFC" w14:textId="77777777" w:rsidR="00603485" w:rsidRDefault="00603485" w:rsidP="006D65B7">
      <w:pPr>
        <w:rPr>
          <w:sz w:val="24"/>
          <w:szCs w:val="24"/>
        </w:rPr>
      </w:pPr>
    </w:p>
    <w:p w14:paraId="54C881AA" w14:textId="77777777" w:rsidR="00603485" w:rsidRDefault="00603485" w:rsidP="006D65B7">
      <w:pPr>
        <w:rPr>
          <w:sz w:val="24"/>
          <w:szCs w:val="24"/>
        </w:rPr>
      </w:pPr>
    </w:p>
    <w:p w14:paraId="2B233EE9" w14:textId="77777777" w:rsidR="00603485" w:rsidRDefault="00603485" w:rsidP="006D65B7">
      <w:pPr>
        <w:rPr>
          <w:sz w:val="24"/>
          <w:szCs w:val="24"/>
        </w:rPr>
      </w:pPr>
    </w:p>
    <w:p w14:paraId="0231368F" w14:textId="77777777" w:rsidR="00603485" w:rsidRDefault="00603485" w:rsidP="006D65B7">
      <w:pPr>
        <w:rPr>
          <w:sz w:val="24"/>
          <w:szCs w:val="24"/>
        </w:rPr>
      </w:pPr>
    </w:p>
    <w:p w14:paraId="3506AB1F" w14:textId="77777777" w:rsidR="00AE3F24" w:rsidRPr="00AE3F24" w:rsidRDefault="006B3987" w:rsidP="00AE3F24">
      <w:pPr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 xml:space="preserve">Figure - </w:t>
      </w:r>
      <w:r>
        <w:rPr>
          <w:b/>
          <w:bCs/>
          <w:color w:val="00B050"/>
          <w:sz w:val="24"/>
          <w:szCs w:val="24"/>
        </w:rPr>
        <w:t>3</w:t>
      </w:r>
    </w:p>
    <w:p w14:paraId="5BDF8D51" w14:textId="77777777" w:rsidR="00603485" w:rsidRPr="00603485" w:rsidRDefault="006B3987" w:rsidP="00603485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>Step 4: Choose Installation Location</w:t>
      </w:r>
    </w:p>
    <w:p w14:paraId="2A3D5117" w14:textId="77777777" w:rsidR="00603485" w:rsidRDefault="006B3987" w:rsidP="00603485">
      <w:pPr>
        <w:rPr>
          <w:color w:val="000000" w:themeColor="text1"/>
          <w:sz w:val="24"/>
          <w:szCs w:val="24"/>
        </w:rPr>
      </w:pPr>
      <w:r w:rsidRPr="00603485">
        <w:rPr>
          <w:color w:val="000000" w:themeColor="text1"/>
          <w:sz w:val="24"/>
          <w:szCs w:val="24"/>
        </w:rPr>
        <w:t xml:space="preserve">Choose the installation location (default is </w:t>
      </w:r>
      <w:r w:rsidRPr="009D6FB6">
        <w:rPr>
          <w:b/>
          <w:bCs/>
          <w:color w:val="000000" w:themeColor="text1"/>
          <w:sz w:val="24"/>
          <w:szCs w:val="24"/>
        </w:rPr>
        <w:t>C:\Program Files\Git</w:t>
      </w:r>
      <w:r w:rsidRPr="00603485">
        <w:rPr>
          <w:color w:val="000000" w:themeColor="text1"/>
          <w:sz w:val="24"/>
          <w:szCs w:val="24"/>
        </w:rPr>
        <w:t xml:space="preserve">) and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603485">
        <w:rPr>
          <w:color w:val="000000" w:themeColor="text1"/>
          <w:sz w:val="24"/>
          <w:szCs w:val="24"/>
        </w:rPr>
        <w:t>.</w:t>
      </w:r>
    </w:p>
    <w:p w14:paraId="0D5CB214" w14:textId="77777777" w:rsidR="00603485" w:rsidRDefault="006B3987" w:rsidP="00603485">
      <w:pPr>
        <w:rPr>
          <w:color w:val="000000" w:themeColor="text1"/>
          <w:sz w:val="24"/>
          <w:szCs w:val="24"/>
        </w:rPr>
      </w:pPr>
      <w:r w:rsidRPr="00603485">
        <w:rPr>
          <w:b/>
          <w:bCs/>
          <w:noProof/>
          <w:color w:val="00B050"/>
          <w:sz w:val="26"/>
          <w:szCs w:val="26"/>
        </w:rPr>
        <w:drawing>
          <wp:anchor distT="0" distB="0" distL="114300" distR="114300" simplePos="0" relativeHeight="251658245" behindDoc="0" locked="0" layoutInCell="1" allowOverlap="1" wp14:anchorId="4ED62128" wp14:editId="07C2D320">
            <wp:simplePos x="0" y="0"/>
            <wp:positionH relativeFrom="margin">
              <wp:posOffset>989965</wp:posOffset>
            </wp:positionH>
            <wp:positionV relativeFrom="page">
              <wp:posOffset>1569720</wp:posOffset>
            </wp:positionV>
            <wp:extent cx="4290060" cy="3086100"/>
            <wp:effectExtent l="0" t="0" r="0" b="0"/>
            <wp:wrapSquare wrapText="bothSides"/>
            <wp:docPr id="10028944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94490" name="Picture 10028944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8711F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2889386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4C90265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11AB277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83D633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3612E7C1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E519D4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6C0A5453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6351D735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5B9EB3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8806F98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2460E48" w14:textId="77777777" w:rsidR="00603485" w:rsidRDefault="006B3987" w:rsidP="00603485">
      <w:pPr>
        <w:jc w:val="center"/>
        <w:rPr>
          <w:b/>
          <w:bCs/>
          <w:color w:val="00B050"/>
          <w:sz w:val="26"/>
          <w:szCs w:val="26"/>
        </w:rPr>
      </w:pPr>
      <w:r w:rsidRPr="00603485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603485">
        <w:rPr>
          <w:b/>
          <w:bCs/>
          <w:color w:val="00B050"/>
          <w:sz w:val="26"/>
          <w:szCs w:val="26"/>
        </w:rPr>
        <w:t xml:space="preserve"> </w:t>
      </w:r>
      <w:r w:rsidR="005D7146">
        <w:rPr>
          <w:b/>
          <w:bCs/>
          <w:color w:val="00B050"/>
          <w:sz w:val="26"/>
          <w:szCs w:val="26"/>
        </w:rPr>
        <w:t>4</w:t>
      </w:r>
    </w:p>
    <w:p w14:paraId="649EC7DB" w14:textId="77777777" w:rsidR="00603485" w:rsidRDefault="006B3987" w:rsidP="00603485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Select the Components</w:t>
      </w:r>
    </w:p>
    <w:p w14:paraId="3A660562" w14:textId="77777777" w:rsidR="00603485" w:rsidRPr="00134811" w:rsidRDefault="006B3987" w:rsidP="00603485">
      <w:pPr>
        <w:rPr>
          <w:color w:val="000000" w:themeColor="text1"/>
          <w:sz w:val="24"/>
          <w:szCs w:val="24"/>
        </w:rPr>
      </w:pPr>
      <w:r w:rsidRPr="00134811">
        <w:rPr>
          <w:color w:val="000000" w:themeColor="text1"/>
          <w:sz w:val="24"/>
          <w:szCs w:val="24"/>
        </w:rPr>
        <w:t xml:space="preserve">Select the components you </w:t>
      </w:r>
      <w:proofErr w:type="gramStart"/>
      <w:r w:rsidRPr="00134811">
        <w:rPr>
          <w:color w:val="000000" w:themeColor="text1"/>
          <w:sz w:val="24"/>
          <w:szCs w:val="24"/>
        </w:rPr>
        <w:t>want  (</w:t>
      </w:r>
      <w:proofErr w:type="gramEnd"/>
      <w:r w:rsidRPr="00134811">
        <w:rPr>
          <w:color w:val="000000" w:themeColor="text1"/>
          <w:sz w:val="24"/>
          <w:szCs w:val="24"/>
        </w:rPr>
        <w:t xml:space="preserve">default options are fine) and click </w:t>
      </w:r>
      <w:r w:rsidRPr="00134811">
        <w:rPr>
          <w:b/>
          <w:bCs/>
          <w:color w:val="000000" w:themeColor="text1"/>
          <w:sz w:val="24"/>
          <w:szCs w:val="24"/>
        </w:rPr>
        <w:t>Next</w:t>
      </w:r>
      <w:r w:rsidRPr="00134811">
        <w:rPr>
          <w:color w:val="000000" w:themeColor="text1"/>
          <w:sz w:val="24"/>
          <w:szCs w:val="24"/>
        </w:rPr>
        <w:t>.</w:t>
      </w:r>
    </w:p>
    <w:p w14:paraId="76E95EDC" w14:textId="77777777" w:rsidR="003C5C2B" w:rsidRPr="00603485" w:rsidRDefault="006B3987" w:rsidP="00603485">
      <w:pPr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46" behindDoc="0" locked="0" layoutInCell="1" allowOverlap="1" wp14:anchorId="582A3310" wp14:editId="65F5CEBE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4442460" cy="2590800"/>
            <wp:effectExtent l="0" t="0" r="0" b="0"/>
            <wp:wrapSquare wrapText="bothSides"/>
            <wp:docPr id="11202885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88573" name="Picture 112028857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90B17" w14:textId="77777777" w:rsidR="00603485" w:rsidRDefault="00603485" w:rsidP="00603485">
      <w:pPr>
        <w:rPr>
          <w:b/>
          <w:bCs/>
          <w:color w:val="00B050"/>
          <w:sz w:val="26"/>
          <w:szCs w:val="26"/>
        </w:rPr>
      </w:pPr>
    </w:p>
    <w:p w14:paraId="145B6439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120A3B8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2C35887C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CC1D132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52831DF7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0B216C6B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C48F6A0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362A22FB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098CBC45" w14:textId="77777777" w:rsidR="00134811" w:rsidRDefault="006B3987" w:rsidP="00134811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5</w:t>
      </w:r>
    </w:p>
    <w:p w14:paraId="771F68AC" w14:textId="77777777" w:rsidR="00134811" w:rsidRDefault="00134811" w:rsidP="00134811">
      <w:pPr>
        <w:jc w:val="center"/>
        <w:rPr>
          <w:b/>
          <w:bCs/>
          <w:color w:val="00B050"/>
          <w:sz w:val="26"/>
          <w:szCs w:val="26"/>
        </w:rPr>
      </w:pPr>
    </w:p>
    <w:p w14:paraId="0AFF84E0" w14:textId="77777777" w:rsidR="00134811" w:rsidRDefault="00134811" w:rsidP="00134811">
      <w:pPr>
        <w:jc w:val="center"/>
        <w:rPr>
          <w:b/>
          <w:bCs/>
          <w:color w:val="00B050"/>
          <w:sz w:val="26"/>
          <w:szCs w:val="26"/>
        </w:rPr>
      </w:pPr>
    </w:p>
    <w:p w14:paraId="0799388E" w14:textId="77777777" w:rsidR="00134811" w:rsidRDefault="006B3987" w:rsidP="0013481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6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134811">
        <w:rPr>
          <w:b/>
          <w:bCs/>
          <w:color w:val="404040" w:themeColor="text1" w:themeTint="BF"/>
          <w:sz w:val="28"/>
          <w:szCs w:val="28"/>
        </w:rPr>
        <w:t>Select Start Menu Folder</w:t>
      </w:r>
    </w:p>
    <w:p w14:paraId="1C1B5563" w14:textId="77777777" w:rsidR="00134811" w:rsidRDefault="006B3987" w:rsidP="00134811">
      <w:pPr>
        <w:rPr>
          <w:color w:val="000000" w:themeColor="text1"/>
          <w:sz w:val="24"/>
          <w:szCs w:val="24"/>
        </w:rPr>
      </w:pPr>
      <w:r w:rsidRPr="00134811">
        <w:rPr>
          <w:color w:val="000000" w:themeColor="text1"/>
          <w:sz w:val="24"/>
          <w:szCs w:val="24"/>
        </w:rPr>
        <w:t>Choose the Start Menu folder where Git shortcuts will be placed.</w:t>
      </w:r>
      <w:r w:rsidRPr="00134811">
        <w:t xml:space="preserve"> </w:t>
      </w:r>
      <w:r w:rsidRPr="00134811">
        <w:rPr>
          <w:color w:val="000000" w:themeColor="text1"/>
          <w:sz w:val="24"/>
          <w:szCs w:val="24"/>
        </w:rPr>
        <w:t xml:space="preserve">By default, the folder is named </w:t>
      </w:r>
      <w:r w:rsidRPr="00134811">
        <w:rPr>
          <w:b/>
          <w:bCs/>
          <w:color w:val="000000" w:themeColor="text1"/>
          <w:sz w:val="24"/>
          <w:szCs w:val="24"/>
        </w:rPr>
        <w:t>"Git"</w:t>
      </w:r>
      <w:r w:rsidRPr="00134811">
        <w:rPr>
          <w:color w:val="000000" w:themeColor="text1"/>
          <w:sz w:val="24"/>
          <w:szCs w:val="24"/>
        </w:rPr>
        <w:t>.</w:t>
      </w:r>
      <w:r w:rsidRPr="00134811">
        <w:t xml:space="preserve"> </w:t>
      </w:r>
      <w:r w:rsidRPr="00134811">
        <w:rPr>
          <w:color w:val="000000" w:themeColor="text1"/>
          <w:sz w:val="24"/>
          <w:szCs w:val="24"/>
        </w:rPr>
        <w:t>Keep the default name</w:t>
      </w:r>
      <w:r>
        <w:rPr>
          <w:color w:val="000000" w:themeColor="text1"/>
          <w:sz w:val="24"/>
          <w:szCs w:val="24"/>
        </w:rPr>
        <w:t xml:space="preserve"> and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>
        <w:rPr>
          <w:color w:val="000000" w:themeColor="text1"/>
          <w:sz w:val="24"/>
          <w:szCs w:val="24"/>
        </w:rPr>
        <w:t xml:space="preserve"> to Proceed.</w:t>
      </w:r>
    </w:p>
    <w:p w14:paraId="5FA77A79" w14:textId="77777777" w:rsidR="00134811" w:rsidRPr="00134811" w:rsidRDefault="00134811" w:rsidP="00134811">
      <w:pPr>
        <w:rPr>
          <w:color w:val="000000" w:themeColor="text1"/>
          <w:sz w:val="24"/>
          <w:szCs w:val="24"/>
        </w:rPr>
      </w:pPr>
    </w:p>
    <w:p w14:paraId="3712670C" w14:textId="77777777" w:rsidR="00134811" w:rsidRDefault="006B3987" w:rsidP="00134811">
      <w:pPr>
        <w:rPr>
          <w:b/>
          <w:bCs/>
          <w:color w:val="00B050"/>
          <w:sz w:val="26"/>
          <w:szCs w:val="26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47" behindDoc="0" locked="0" layoutInCell="1" allowOverlap="1" wp14:anchorId="22093860" wp14:editId="56C47D2F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663440" cy="3223260"/>
            <wp:effectExtent l="0" t="0" r="3810" b="0"/>
            <wp:wrapSquare wrapText="bothSides"/>
            <wp:docPr id="3174924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2426" name="Picture 3174924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81132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888A333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3CE9B4EB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CCE6998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5B5DE56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D1F554B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6180618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2AEBDA1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4ADAD71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55E3ADBA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1A8CA512" w14:textId="77777777" w:rsidR="00134811" w:rsidRDefault="006B3987" w:rsidP="00134811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>Figure – 6</w:t>
      </w:r>
    </w:p>
    <w:p w14:paraId="20A5579E" w14:textId="77777777" w:rsidR="00134811" w:rsidRDefault="006B3987" w:rsidP="0013481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Choose the Text Editor</w:t>
      </w:r>
    </w:p>
    <w:p w14:paraId="021F0518" w14:textId="77777777" w:rsidR="00044ACC" w:rsidRDefault="006B3987" w:rsidP="00134811">
      <w:pPr>
        <w:rPr>
          <w:color w:val="000000" w:themeColor="text1"/>
          <w:sz w:val="24"/>
          <w:szCs w:val="24"/>
        </w:rPr>
      </w:pPr>
      <w:r w:rsidRPr="00044ACC">
        <w:rPr>
          <w:color w:val="000000" w:themeColor="text1"/>
          <w:sz w:val="24"/>
          <w:szCs w:val="24"/>
        </w:rPr>
        <w:t xml:space="preserve">Choose a default text editor (select </w:t>
      </w:r>
      <w:r w:rsidRPr="00574B34">
        <w:rPr>
          <w:b/>
          <w:bCs/>
          <w:color w:val="000000" w:themeColor="text1"/>
          <w:sz w:val="24"/>
          <w:szCs w:val="24"/>
        </w:rPr>
        <w:t>Vim</w:t>
      </w:r>
      <w:r w:rsidRPr="00044ACC">
        <w:rPr>
          <w:color w:val="000000" w:themeColor="text1"/>
          <w:sz w:val="24"/>
          <w:szCs w:val="24"/>
        </w:rPr>
        <w:t>)</w:t>
      </w:r>
      <w:r>
        <w:rPr>
          <w:color w:val="000000" w:themeColor="text1"/>
          <w:sz w:val="24"/>
          <w:szCs w:val="24"/>
        </w:rPr>
        <w:t xml:space="preserve"> </w:t>
      </w:r>
      <w:proofErr w:type="gramStart"/>
      <w:r>
        <w:rPr>
          <w:color w:val="000000" w:themeColor="text1"/>
          <w:sz w:val="24"/>
          <w:szCs w:val="24"/>
        </w:rPr>
        <w:t xml:space="preserve">and </w:t>
      </w:r>
      <w:r w:rsidRPr="00044ACC">
        <w:rPr>
          <w:color w:val="000000" w:themeColor="text1"/>
          <w:sz w:val="24"/>
          <w:szCs w:val="24"/>
        </w:rPr>
        <w:t xml:space="preserve"> Click</w:t>
      </w:r>
      <w:proofErr w:type="gramEnd"/>
      <w:r w:rsidRPr="00044ACC">
        <w:rPr>
          <w:color w:val="000000" w:themeColor="text1"/>
          <w:sz w:val="24"/>
          <w:szCs w:val="24"/>
        </w:rPr>
        <w:t xml:space="preserve">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044ACC">
        <w:rPr>
          <w:color w:val="000000" w:themeColor="text1"/>
          <w:sz w:val="24"/>
          <w:szCs w:val="24"/>
        </w:rPr>
        <w:t>.</w:t>
      </w:r>
    </w:p>
    <w:p w14:paraId="7B132223" w14:textId="77777777" w:rsidR="00044ACC" w:rsidRPr="00044ACC" w:rsidRDefault="00044ACC" w:rsidP="00134811">
      <w:pPr>
        <w:rPr>
          <w:color w:val="000000" w:themeColor="text1"/>
          <w:sz w:val="24"/>
          <w:szCs w:val="24"/>
        </w:rPr>
      </w:pPr>
    </w:p>
    <w:p w14:paraId="2811904E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44D9C6FE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1B3E320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1D1D2F33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03A872A6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04309D7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56DD7E81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0A4B0F61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C99C105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318ED347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4F4C2B60" w14:textId="77777777" w:rsidR="00134811" w:rsidRDefault="006B3987" w:rsidP="00044ACC">
      <w:pPr>
        <w:jc w:val="center"/>
        <w:rPr>
          <w:b/>
          <w:bCs/>
          <w:color w:val="00B050"/>
          <w:sz w:val="26"/>
          <w:szCs w:val="26"/>
        </w:rPr>
      </w:pPr>
      <w:r w:rsidRPr="00044ACC">
        <w:rPr>
          <w:b/>
          <w:bCs/>
          <w:noProof/>
          <w:color w:val="00B050"/>
          <w:sz w:val="26"/>
          <w:szCs w:val="26"/>
        </w:rPr>
        <w:drawing>
          <wp:anchor distT="0" distB="0" distL="114300" distR="114300" simplePos="0" relativeHeight="251658248" behindDoc="0" locked="0" layoutInCell="1" allowOverlap="1" wp14:anchorId="4B036AC3" wp14:editId="5D2389E3">
            <wp:simplePos x="0" y="0"/>
            <wp:positionH relativeFrom="margin">
              <wp:posOffset>921385</wp:posOffset>
            </wp:positionH>
            <wp:positionV relativeFrom="page">
              <wp:posOffset>6583680</wp:posOffset>
            </wp:positionV>
            <wp:extent cx="4419600" cy="2854325"/>
            <wp:effectExtent l="0" t="0" r="0" b="3175"/>
            <wp:wrapSquare wrapText="bothSides"/>
            <wp:docPr id="63390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0917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4ACC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044ACC">
        <w:rPr>
          <w:b/>
          <w:bCs/>
          <w:color w:val="00B050"/>
          <w:sz w:val="26"/>
          <w:szCs w:val="26"/>
        </w:rPr>
        <w:t xml:space="preserve"> </w:t>
      </w:r>
      <w:r w:rsidR="005D7146">
        <w:rPr>
          <w:b/>
          <w:bCs/>
          <w:color w:val="00B050"/>
          <w:sz w:val="26"/>
          <w:szCs w:val="26"/>
        </w:rPr>
        <w:t>7</w:t>
      </w:r>
    </w:p>
    <w:p w14:paraId="3828E0E3" w14:textId="77777777" w:rsidR="00044ACC" w:rsidRDefault="006B3987" w:rsidP="00044ACC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8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Adjusting Initial Branch Name</w:t>
      </w:r>
    </w:p>
    <w:p w14:paraId="1348243B" w14:textId="77777777" w:rsidR="00044ACC" w:rsidRDefault="006B3987" w:rsidP="00044ACC">
      <w:pPr>
        <w:rPr>
          <w:color w:val="000000" w:themeColor="text1"/>
          <w:sz w:val="24"/>
          <w:szCs w:val="24"/>
        </w:rPr>
      </w:pPr>
      <w:r w:rsidRPr="00044ACC">
        <w:rPr>
          <w:color w:val="000000" w:themeColor="text1"/>
          <w:sz w:val="24"/>
          <w:szCs w:val="24"/>
        </w:rPr>
        <w:t xml:space="preserve">Choose the default name for the first branch when initializing a new Git repository. Go with </w:t>
      </w:r>
      <w:r w:rsidRPr="00044ACC">
        <w:rPr>
          <w:b/>
          <w:bCs/>
          <w:color w:val="000000" w:themeColor="text1"/>
          <w:sz w:val="24"/>
          <w:szCs w:val="24"/>
        </w:rPr>
        <w:t xml:space="preserve">‘Let Git Decide’ </w:t>
      </w:r>
      <w:r>
        <w:rPr>
          <w:color w:val="000000" w:themeColor="text1"/>
          <w:sz w:val="24"/>
          <w:szCs w:val="24"/>
        </w:rPr>
        <w:t xml:space="preserve">option setting the branch as </w:t>
      </w:r>
      <w:r w:rsidRPr="00574B34">
        <w:rPr>
          <w:b/>
          <w:bCs/>
          <w:color w:val="000000" w:themeColor="text1"/>
          <w:sz w:val="24"/>
          <w:szCs w:val="24"/>
        </w:rPr>
        <w:t>Master</w:t>
      </w:r>
      <w:r>
        <w:rPr>
          <w:color w:val="000000" w:themeColor="text1"/>
          <w:sz w:val="24"/>
          <w:szCs w:val="24"/>
        </w:rPr>
        <w:t xml:space="preserve"> branch and proceed with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>
        <w:rPr>
          <w:color w:val="000000" w:themeColor="text1"/>
          <w:sz w:val="24"/>
          <w:szCs w:val="24"/>
        </w:rPr>
        <w:t>.</w:t>
      </w:r>
    </w:p>
    <w:p w14:paraId="51A2B503" w14:textId="77777777" w:rsidR="00044ACC" w:rsidRPr="00044ACC" w:rsidRDefault="00044ACC" w:rsidP="00044ACC">
      <w:pPr>
        <w:rPr>
          <w:color w:val="000000" w:themeColor="text1"/>
          <w:sz w:val="24"/>
          <w:szCs w:val="24"/>
        </w:rPr>
      </w:pPr>
    </w:p>
    <w:p w14:paraId="6A071C2A" w14:textId="77777777" w:rsidR="00044ACC" w:rsidRPr="00044ACC" w:rsidRDefault="006B3987" w:rsidP="00044ACC">
      <w:pPr>
        <w:rPr>
          <w:color w:val="404040" w:themeColor="text1" w:themeTint="BF"/>
          <w:sz w:val="26"/>
          <w:szCs w:val="26"/>
        </w:rPr>
      </w:pPr>
      <w:r w:rsidRPr="00044ACC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50" behindDoc="0" locked="0" layoutInCell="1" allowOverlap="1" wp14:anchorId="376DBB82" wp14:editId="07BF2F3D">
            <wp:simplePos x="0" y="0"/>
            <wp:positionH relativeFrom="margin">
              <wp:posOffset>814705</wp:posOffset>
            </wp:positionH>
            <wp:positionV relativeFrom="page">
              <wp:posOffset>1805940</wp:posOffset>
            </wp:positionV>
            <wp:extent cx="4625340" cy="3048000"/>
            <wp:effectExtent l="0" t="0" r="3810" b="0"/>
            <wp:wrapSquare wrapText="bothSides"/>
            <wp:docPr id="113655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5050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05C90" w14:textId="77777777" w:rsidR="00044ACC" w:rsidRPr="00044ACC" w:rsidRDefault="00044ACC" w:rsidP="00044ACC">
      <w:pPr>
        <w:rPr>
          <w:color w:val="404040" w:themeColor="text1" w:themeTint="BF"/>
          <w:sz w:val="24"/>
          <w:szCs w:val="24"/>
        </w:rPr>
      </w:pPr>
    </w:p>
    <w:p w14:paraId="2D7BC9F8" w14:textId="77777777" w:rsidR="00044ACC" w:rsidRDefault="00044ACC" w:rsidP="00044ACC">
      <w:pPr>
        <w:rPr>
          <w:b/>
          <w:bCs/>
          <w:color w:val="00B050"/>
          <w:sz w:val="26"/>
          <w:szCs w:val="26"/>
        </w:rPr>
      </w:pPr>
    </w:p>
    <w:p w14:paraId="00FFF7C7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76D1481C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55C84A91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7FE16D5F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062DC768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254797DB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46997371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07EE8973" w14:textId="77777777" w:rsidR="00574B34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8</w:t>
      </w:r>
    </w:p>
    <w:p w14:paraId="651BBA9F" w14:textId="77777777" w:rsidR="00574B34" w:rsidRDefault="006B3987" w:rsidP="00574B34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9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Adjusting PATH Environment</w:t>
      </w:r>
    </w:p>
    <w:p w14:paraId="73D3484A" w14:textId="77777777" w:rsidR="00574B34" w:rsidRDefault="006B3987" w:rsidP="00574B34">
      <w:pPr>
        <w:rPr>
          <w:color w:val="000000" w:themeColor="text1"/>
          <w:sz w:val="24"/>
          <w:szCs w:val="24"/>
        </w:rPr>
      </w:pPr>
      <w:r w:rsidRPr="00574B34">
        <w:rPr>
          <w:color w:val="000000" w:themeColor="text1"/>
          <w:sz w:val="24"/>
          <w:szCs w:val="24"/>
        </w:rPr>
        <w:t xml:space="preserve">Select </w:t>
      </w:r>
      <w:r w:rsidRPr="00574B34">
        <w:rPr>
          <w:b/>
          <w:bCs/>
          <w:color w:val="000000" w:themeColor="text1"/>
          <w:sz w:val="24"/>
          <w:szCs w:val="24"/>
        </w:rPr>
        <w:t>Git from the command line and also from third-party software</w:t>
      </w:r>
      <w:r w:rsidRPr="00574B34">
        <w:rPr>
          <w:color w:val="000000" w:themeColor="text1"/>
          <w:sz w:val="24"/>
          <w:szCs w:val="24"/>
        </w:rPr>
        <w:t xml:space="preserve"> (recommended).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574B34">
        <w:rPr>
          <w:color w:val="000000" w:themeColor="text1"/>
          <w:sz w:val="24"/>
          <w:szCs w:val="24"/>
        </w:rPr>
        <w:t>.</w:t>
      </w:r>
    </w:p>
    <w:p w14:paraId="0B89399E" w14:textId="77777777" w:rsidR="00574B34" w:rsidRDefault="00574B34" w:rsidP="00574B34">
      <w:pPr>
        <w:rPr>
          <w:color w:val="000000" w:themeColor="text1"/>
          <w:sz w:val="24"/>
          <w:szCs w:val="24"/>
        </w:rPr>
      </w:pPr>
    </w:p>
    <w:p w14:paraId="2A742A42" w14:textId="77777777" w:rsidR="00574B34" w:rsidRPr="00574B34" w:rsidRDefault="006B3987" w:rsidP="00574B34">
      <w:pPr>
        <w:rPr>
          <w:color w:val="000000" w:themeColor="text1"/>
          <w:sz w:val="24"/>
          <w:szCs w:val="24"/>
        </w:rPr>
      </w:pPr>
      <w:r w:rsidRPr="00574B34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51" behindDoc="0" locked="0" layoutInCell="1" allowOverlap="1" wp14:anchorId="4C83F5CD" wp14:editId="7D798D9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617720" cy="2766060"/>
            <wp:effectExtent l="0" t="0" r="0" b="0"/>
            <wp:wrapSquare wrapText="bothSides"/>
            <wp:docPr id="7614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6168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5E0D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C109C03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643DE020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4CC1EF1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15CBCBE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465B5522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8DDD3DE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115AF4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27F3445D" w14:textId="77777777" w:rsidR="00574B34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 w:rsidRPr="00574B34"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9</w:t>
      </w:r>
    </w:p>
    <w:p w14:paraId="3A927562" w14:textId="77777777" w:rsidR="00574B34" w:rsidRDefault="00574B34" w:rsidP="00574B34">
      <w:pPr>
        <w:rPr>
          <w:b/>
          <w:bCs/>
          <w:color w:val="00B050"/>
          <w:sz w:val="26"/>
          <w:szCs w:val="26"/>
        </w:rPr>
      </w:pPr>
    </w:p>
    <w:p w14:paraId="1FAE0306" w14:textId="77777777" w:rsidR="00574B34" w:rsidRDefault="006B3987" w:rsidP="00574B34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10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SSH Executable</w:t>
      </w:r>
    </w:p>
    <w:p w14:paraId="71B6CF86" w14:textId="77777777" w:rsidR="008716C6" w:rsidRDefault="006B3987" w:rsidP="008716C6">
      <w:pPr>
        <w:rPr>
          <w:sz w:val="24"/>
          <w:szCs w:val="24"/>
        </w:rPr>
      </w:pPr>
      <w:r w:rsidRPr="008716C6">
        <w:rPr>
          <w:sz w:val="24"/>
          <w:szCs w:val="24"/>
        </w:rPr>
        <w:t>Select "</w:t>
      </w:r>
      <w:r w:rsidRPr="008716C6">
        <w:rPr>
          <w:b/>
          <w:bCs/>
          <w:sz w:val="24"/>
          <w:szCs w:val="24"/>
        </w:rPr>
        <w:t>Use bundled OpenSSH</w:t>
      </w:r>
      <w:r w:rsidRPr="008716C6">
        <w:rPr>
          <w:sz w:val="24"/>
          <w:szCs w:val="24"/>
        </w:rPr>
        <w:t>" for better compatibility</w:t>
      </w:r>
      <w:r>
        <w:rPr>
          <w:sz w:val="24"/>
          <w:szCs w:val="24"/>
        </w:rPr>
        <w:t xml:space="preserve"> and Click on </w:t>
      </w:r>
      <w:r w:rsidRPr="008716C6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0D44396D" w14:textId="77777777" w:rsidR="008716C6" w:rsidRPr="008716C6" w:rsidRDefault="008716C6" w:rsidP="008716C6">
      <w:pPr>
        <w:rPr>
          <w:sz w:val="24"/>
          <w:szCs w:val="24"/>
        </w:rPr>
      </w:pPr>
    </w:p>
    <w:p w14:paraId="0D5BB3E3" w14:textId="77777777" w:rsidR="00574B34" w:rsidRPr="00574B34" w:rsidRDefault="006B3987" w:rsidP="00574B34">
      <w:pPr>
        <w:rPr>
          <w:color w:val="404040" w:themeColor="text1" w:themeTint="BF"/>
          <w:sz w:val="24"/>
          <w:szCs w:val="24"/>
        </w:rPr>
      </w:pPr>
      <w:r w:rsidRPr="008716C6">
        <w:rPr>
          <w:noProof/>
          <w:sz w:val="24"/>
          <w:szCs w:val="24"/>
        </w:rPr>
        <w:drawing>
          <wp:anchor distT="0" distB="0" distL="114300" distR="114300" simplePos="0" relativeHeight="251658252" behindDoc="0" locked="0" layoutInCell="1" allowOverlap="1" wp14:anchorId="3B3ABF90" wp14:editId="57D3D725">
            <wp:simplePos x="0" y="0"/>
            <wp:positionH relativeFrom="margin">
              <wp:posOffset>959485</wp:posOffset>
            </wp:positionH>
            <wp:positionV relativeFrom="page">
              <wp:posOffset>1653540</wp:posOffset>
            </wp:positionV>
            <wp:extent cx="4335780" cy="2811780"/>
            <wp:effectExtent l="0" t="0" r="7620" b="7620"/>
            <wp:wrapSquare wrapText="bothSides"/>
            <wp:docPr id="105340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043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0C22A" w14:textId="77777777" w:rsidR="00574B34" w:rsidRDefault="00574B34" w:rsidP="00574B34">
      <w:pPr>
        <w:rPr>
          <w:b/>
          <w:bCs/>
          <w:sz w:val="24"/>
          <w:szCs w:val="24"/>
        </w:rPr>
      </w:pPr>
    </w:p>
    <w:p w14:paraId="27F58FA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12952E66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021B708" w14:textId="77777777" w:rsidR="008716C6" w:rsidRDefault="008716C6" w:rsidP="00574B34">
      <w:pPr>
        <w:rPr>
          <w:b/>
          <w:bCs/>
          <w:sz w:val="24"/>
          <w:szCs w:val="24"/>
        </w:rPr>
      </w:pPr>
    </w:p>
    <w:p w14:paraId="28775552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510F31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764AD2CE" w14:textId="77777777" w:rsidR="008716C6" w:rsidRDefault="008716C6" w:rsidP="00574B34">
      <w:pPr>
        <w:rPr>
          <w:b/>
          <w:bCs/>
          <w:sz w:val="24"/>
          <w:szCs w:val="24"/>
        </w:rPr>
      </w:pPr>
    </w:p>
    <w:p w14:paraId="2F86290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48E13661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2F0079A" w14:textId="77777777" w:rsidR="008716C6" w:rsidRPr="008716C6" w:rsidRDefault="006B3987" w:rsidP="008716C6">
      <w:pPr>
        <w:jc w:val="center"/>
        <w:rPr>
          <w:b/>
          <w:bCs/>
          <w:color w:val="00B050"/>
          <w:sz w:val="26"/>
          <w:szCs w:val="26"/>
        </w:rPr>
      </w:pPr>
      <w:r w:rsidRPr="008716C6">
        <w:rPr>
          <w:b/>
          <w:bCs/>
          <w:color w:val="00B050"/>
          <w:sz w:val="26"/>
          <w:szCs w:val="26"/>
        </w:rPr>
        <w:t xml:space="preserve">Figure - </w:t>
      </w:r>
      <w:r w:rsidR="005D7146">
        <w:rPr>
          <w:b/>
          <w:bCs/>
          <w:color w:val="00B050"/>
          <w:sz w:val="26"/>
          <w:szCs w:val="26"/>
        </w:rPr>
        <w:t>10</w:t>
      </w:r>
    </w:p>
    <w:p w14:paraId="4D6042B0" w14:textId="77777777" w:rsidR="008716C6" w:rsidRDefault="006B3987" w:rsidP="008716C6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11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HTTP Transport Background</w:t>
      </w:r>
    </w:p>
    <w:p w14:paraId="00EB2612" w14:textId="77777777" w:rsidR="008716C6" w:rsidRDefault="006B3987" w:rsidP="008716C6">
      <w:pPr>
        <w:rPr>
          <w:sz w:val="24"/>
          <w:szCs w:val="24"/>
        </w:rPr>
      </w:pPr>
      <w:r w:rsidRPr="00884A3D">
        <w:rPr>
          <w:sz w:val="24"/>
          <w:szCs w:val="24"/>
        </w:rPr>
        <w:t xml:space="preserve">Choose Use the </w:t>
      </w:r>
      <w:r w:rsidRPr="00884A3D">
        <w:rPr>
          <w:b/>
          <w:bCs/>
          <w:sz w:val="24"/>
          <w:szCs w:val="24"/>
        </w:rPr>
        <w:t>OpenSSL library</w:t>
      </w:r>
      <w:r w:rsidRPr="00884A3D">
        <w:rPr>
          <w:sz w:val="24"/>
          <w:szCs w:val="24"/>
        </w:rPr>
        <w:t xml:space="preserve"> (default)</w:t>
      </w:r>
      <w:r>
        <w:rPr>
          <w:sz w:val="24"/>
          <w:szCs w:val="24"/>
        </w:rPr>
        <w:t xml:space="preserve"> and </w:t>
      </w:r>
      <w:r w:rsidRPr="00884A3D">
        <w:rPr>
          <w:sz w:val="24"/>
          <w:szCs w:val="24"/>
        </w:rPr>
        <w:t xml:space="preserve">Click </w:t>
      </w:r>
      <w:r w:rsidRPr="00754A6D">
        <w:rPr>
          <w:b/>
          <w:bCs/>
          <w:sz w:val="24"/>
          <w:szCs w:val="24"/>
        </w:rPr>
        <w:t>Next</w:t>
      </w:r>
      <w:r w:rsidRPr="00884A3D">
        <w:rPr>
          <w:sz w:val="24"/>
          <w:szCs w:val="24"/>
        </w:rPr>
        <w:t>.</w:t>
      </w:r>
    </w:p>
    <w:p w14:paraId="582039A2" w14:textId="77777777" w:rsidR="00884A3D" w:rsidRPr="008716C6" w:rsidRDefault="00884A3D" w:rsidP="008716C6">
      <w:pPr>
        <w:rPr>
          <w:sz w:val="24"/>
          <w:szCs w:val="24"/>
        </w:rPr>
      </w:pPr>
    </w:p>
    <w:p w14:paraId="674FE56D" w14:textId="77777777" w:rsidR="00574B34" w:rsidRPr="00574B34" w:rsidRDefault="006B3987" w:rsidP="00574B34">
      <w:pPr>
        <w:rPr>
          <w:b/>
          <w:bCs/>
          <w:color w:val="00B050"/>
          <w:sz w:val="26"/>
          <w:szCs w:val="26"/>
        </w:rPr>
      </w:pPr>
      <w:r w:rsidRPr="00884A3D">
        <w:rPr>
          <w:noProof/>
          <w:sz w:val="24"/>
          <w:szCs w:val="24"/>
        </w:rPr>
        <w:drawing>
          <wp:anchor distT="0" distB="0" distL="114300" distR="114300" simplePos="0" relativeHeight="251658253" behindDoc="0" locked="0" layoutInCell="1" allowOverlap="1" wp14:anchorId="74F18C7E" wp14:editId="71A7A6BF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343400" cy="3032760"/>
            <wp:effectExtent l="0" t="0" r="0" b="0"/>
            <wp:wrapSquare wrapText="bothSides"/>
            <wp:docPr id="146981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1723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16946" w14:textId="77777777" w:rsidR="00574B34" w:rsidRDefault="00574B34" w:rsidP="00574B34">
      <w:pPr>
        <w:jc w:val="center"/>
        <w:rPr>
          <w:b/>
          <w:bCs/>
          <w:color w:val="00B050"/>
          <w:sz w:val="26"/>
          <w:szCs w:val="26"/>
        </w:rPr>
      </w:pPr>
    </w:p>
    <w:p w14:paraId="3FD0AB1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340C3E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26A895B7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2C845FAE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6D5753A6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A31056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55A95B98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5D2BB6E0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7113955A" w14:textId="77777777" w:rsidR="00884A3D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11</w:t>
      </w:r>
    </w:p>
    <w:p w14:paraId="17557FB4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610E658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1161A287" w14:textId="77777777" w:rsidR="003F6438" w:rsidRDefault="006B3987" w:rsidP="003F6438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12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Configuring Line Ending Configs</w:t>
      </w:r>
    </w:p>
    <w:p w14:paraId="69A4BF60" w14:textId="77777777" w:rsid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color w:val="404040" w:themeColor="text1" w:themeTint="BF"/>
          <w:sz w:val="24"/>
          <w:szCs w:val="24"/>
        </w:rPr>
        <w:t xml:space="preserve">Select </w:t>
      </w:r>
      <w:r w:rsidRPr="003F6438">
        <w:rPr>
          <w:b/>
          <w:bCs/>
          <w:color w:val="404040" w:themeColor="text1" w:themeTint="BF"/>
          <w:sz w:val="24"/>
          <w:szCs w:val="24"/>
        </w:rPr>
        <w:t>Checkout Windows-style, commit Unix-style line endings</w:t>
      </w:r>
      <w:r w:rsidRPr="003F6438">
        <w:rPr>
          <w:color w:val="404040" w:themeColor="text1" w:themeTint="BF"/>
          <w:sz w:val="24"/>
          <w:szCs w:val="24"/>
        </w:rPr>
        <w:t xml:space="preserve"> (recommended)</w:t>
      </w:r>
      <w:r>
        <w:rPr>
          <w:color w:val="404040" w:themeColor="text1" w:themeTint="BF"/>
          <w:sz w:val="24"/>
          <w:szCs w:val="24"/>
        </w:rPr>
        <w:t xml:space="preserve"> and</w:t>
      </w:r>
      <w:r w:rsidRPr="003F6438">
        <w:rPr>
          <w:color w:val="404040" w:themeColor="text1" w:themeTint="BF"/>
          <w:sz w:val="24"/>
          <w:szCs w:val="24"/>
        </w:rPr>
        <w:t xml:space="preserve"> Click </w:t>
      </w:r>
      <w:r w:rsidRPr="003F6438">
        <w:rPr>
          <w:b/>
          <w:bCs/>
          <w:color w:val="404040" w:themeColor="text1" w:themeTint="BF"/>
          <w:sz w:val="24"/>
          <w:szCs w:val="24"/>
        </w:rPr>
        <w:t>Next</w:t>
      </w:r>
      <w:r w:rsidRPr="003F6438">
        <w:rPr>
          <w:color w:val="404040" w:themeColor="text1" w:themeTint="BF"/>
          <w:sz w:val="24"/>
          <w:szCs w:val="24"/>
        </w:rPr>
        <w:t>.</w:t>
      </w:r>
    </w:p>
    <w:p w14:paraId="704EB7C3" w14:textId="77777777" w:rsidR="003F6438" w:rsidRPr="003F6438" w:rsidRDefault="003F6438" w:rsidP="003F6438">
      <w:pPr>
        <w:rPr>
          <w:color w:val="404040" w:themeColor="text1" w:themeTint="BF"/>
          <w:sz w:val="24"/>
          <w:szCs w:val="24"/>
        </w:rPr>
      </w:pPr>
    </w:p>
    <w:p w14:paraId="16ECB7A4" w14:textId="77777777" w:rsidR="003F6438" w:rsidRDefault="006B3987" w:rsidP="00884A3D">
      <w:pPr>
        <w:rPr>
          <w:b/>
          <w:bCs/>
          <w:color w:val="00B050"/>
          <w:sz w:val="26"/>
          <w:szCs w:val="26"/>
        </w:rPr>
      </w:pPr>
      <w:r w:rsidRPr="003F6438">
        <w:rPr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1658254" behindDoc="0" locked="0" layoutInCell="1" allowOverlap="1" wp14:anchorId="47B4D9A8" wp14:editId="000EEE02">
            <wp:simplePos x="0" y="0"/>
            <wp:positionH relativeFrom="margin">
              <wp:posOffset>1035685</wp:posOffset>
            </wp:positionH>
            <wp:positionV relativeFrom="page">
              <wp:posOffset>1607820</wp:posOffset>
            </wp:positionV>
            <wp:extent cx="4198620" cy="2880360"/>
            <wp:effectExtent l="0" t="0" r="0" b="0"/>
            <wp:wrapSquare wrapText="bothSides"/>
            <wp:docPr id="122542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138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4DD58A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4F05C322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2B1BCB71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64586A97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2EFE1A11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653AD7A3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1D6F83C6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5A1F0A8F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73E502A9" w14:textId="77777777" w:rsidR="00884A3D" w:rsidRDefault="006B3987" w:rsidP="005D7146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- </w:t>
      </w:r>
      <w:r w:rsidR="005D7146">
        <w:rPr>
          <w:b/>
          <w:bCs/>
          <w:color w:val="00B050"/>
          <w:sz w:val="26"/>
          <w:szCs w:val="26"/>
        </w:rPr>
        <w:t>12</w:t>
      </w:r>
    </w:p>
    <w:p w14:paraId="33A4111F" w14:textId="77777777" w:rsidR="003F6438" w:rsidRDefault="006B3987" w:rsidP="003F6438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13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Configuring the Terminal Emulator</w:t>
      </w:r>
    </w:p>
    <w:p w14:paraId="38319254" w14:textId="77777777" w:rsid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sz w:val="24"/>
          <w:szCs w:val="24"/>
        </w:rPr>
        <w:t xml:space="preserve">Select </w:t>
      </w:r>
      <w:r w:rsidRPr="003F6438">
        <w:rPr>
          <w:b/>
          <w:bCs/>
          <w:sz w:val="24"/>
          <w:szCs w:val="24"/>
        </w:rPr>
        <w:t xml:space="preserve">Use </w:t>
      </w:r>
      <w:proofErr w:type="spellStart"/>
      <w:r w:rsidRPr="003F6438">
        <w:rPr>
          <w:b/>
          <w:bCs/>
          <w:sz w:val="24"/>
          <w:szCs w:val="24"/>
        </w:rPr>
        <w:t>MinTTY</w:t>
      </w:r>
      <w:proofErr w:type="spellEnd"/>
      <w:r w:rsidRPr="003F6438">
        <w:rPr>
          <w:sz w:val="24"/>
          <w:szCs w:val="24"/>
        </w:rPr>
        <w:t xml:space="preserve"> </w:t>
      </w:r>
      <w:r w:rsidRPr="003F6438">
        <w:rPr>
          <w:b/>
          <w:bCs/>
          <w:sz w:val="24"/>
          <w:szCs w:val="24"/>
        </w:rPr>
        <w:t>(default terminal for MSYS2</w:t>
      </w:r>
      <w:r w:rsidRPr="003F6438">
        <w:rPr>
          <w:sz w:val="24"/>
          <w:szCs w:val="24"/>
        </w:rPr>
        <w:t xml:space="preserve">) and Click </w:t>
      </w:r>
      <w:r w:rsidRPr="00754A6D">
        <w:rPr>
          <w:b/>
          <w:bCs/>
          <w:sz w:val="24"/>
          <w:szCs w:val="24"/>
        </w:rPr>
        <w:t>Next</w:t>
      </w:r>
      <w:r w:rsidRPr="003F6438">
        <w:rPr>
          <w:sz w:val="24"/>
          <w:szCs w:val="24"/>
        </w:rPr>
        <w:t>.</w:t>
      </w:r>
    </w:p>
    <w:p w14:paraId="60C75F9B" w14:textId="77777777" w:rsidR="003F6438" w:rsidRP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1658255" behindDoc="0" locked="0" layoutInCell="1" allowOverlap="1" wp14:anchorId="57CD6C63" wp14:editId="7EC3EB81">
            <wp:simplePos x="0" y="0"/>
            <wp:positionH relativeFrom="margin">
              <wp:posOffset>989965</wp:posOffset>
            </wp:positionH>
            <wp:positionV relativeFrom="page">
              <wp:posOffset>6019800</wp:posOffset>
            </wp:positionV>
            <wp:extent cx="4290060" cy="2720340"/>
            <wp:effectExtent l="0" t="0" r="0" b="3810"/>
            <wp:wrapSquare wrapText="bothSides"/>
            <wp:docPr id="194052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630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B94E6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607C225B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153EDEFE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7FD7943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4221C1A7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40EF3FE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6CB32652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FD209D5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7CFF58A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700B7BB5" w14:textId="77777777" w:rsidR="003F6438" w:rsidRDefault="006B3987" w:rsidP="003F6438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Figure- </w:t>
      </w:r>
      <w:r w:rsidR="005D7146">
        <w:rPr>
          <w:b/>
          <w:bCs/>
          <w:color w:val="00B050"/>
          <w:sz w:val="26"/>
          <w:szCs w:val="26"/>
        </w:rPr>
        <w:t>13</w:t>
      </w:r>
    </w:p>
    <w:p w14:paraId="0395C106" w14:textId="77777777" w:rsidR="003F6438" w:rsidRDefault="003F6438" w:rsidP="003F6438">
      <w:pPr>
        <w:jc w:val="center"/>
        <w:rPr>
          <w:b/>
          <w:bCs/>
          <w:color w:val="00B050"/>
          <w:sz w:val="26"/>
          <w:szCs w:val="26"/>
        </w:rPr>
      </w:pPr>
    </w:p>
    <w:p w14:paraId="231AB6CF" w14:textId="77777777" w:rsidR="003F6438" w:rsidRDefault="003F6438" w:rsidP="003F6438">
      <w:pPr>
        <w:jc w:val="center"/>
        <w:rPr>
          <w:b/>
          <w:bCs/>
          <w:color w:val="00B050"/>
          <w:sz w:val="26"/>
          <w:szCs w:val="26"/>
        </w:rPr>
      </w:pPr>
    </w:p>
    <w:p w14:paraId="52E3DC72" w14:textId="77777777" w:rsidR="0005435D" w:rsidRDefault="006B3987" w:rsidP="0005435D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14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Default Behaviour</w:t>
      </w:r>
    </w:p>
    <w:p w14:paraId="0A8CD291" w14:textId="77777777" w:rsidR="0005435D" w:rsidRDefault="006B3987" w:rsidP="0005435D">
      <w:pPr>
        <w:rPr>
          <w:sz w:val="24"/>
          <w:szCs w:val="24"/>
        </w:rPr>
      </w:pPr>
      <w:r w:rsidRPr="0005435D">
        <w:rPr>
          <w:sz w:val="24"/>
          <w:szCs w:val="24"/>
        </w:rPr>
        <w:t xml:space="preserve">Select </w:t>
      </w:r>
      <w:r w:rsidRPr="0005435D">
        <w:rPr>
          <w:b/>
          <w:bCs/>
          <w:sz w:val="24"/>
          <w:szCs w:val="24"/>
        </w:rPr>
        <w:t>Fast-forward or Merge</w:t>
      </w:r>
      <w:r>
        <w:rPr>
          <w:sz w:val="24"/>
          <w:szCs w:val="24"/>
        </w:rPr>
        <w:t xml:space="preserve"> (</w:t>
      </w:r>
      <w:r w:rsidR="009506F7">
        <w:rPr>
          <w:sz w:val="24"/>
          <w:szCs w:val="24"/>
        </w:rPr>
        <w:t>recommended</w:t>
      </w:r>
      <w:r>
        <w:rPr>
          <w:sz w:val="24"/>
          <w:szCs w:val="24"/>
        </w:rPr>
        <w:t xml:space="preserve">) </w:t>
      </w:r>
      <w:r w:rsidR="009B562E">
        <w:rPr>
          <w:sz w:val="24"/>
          <w:szCs w:val="24"/>
        </w:rPr>
        <w:t>option</w:t>
      </w:r>
      <w:r w:rsidRPr="0005435D">
        <w:rPr>
          <w:sz w:val="24"/>
          <w:szCs w:val="24"/>
        </w:rPr>
        <w:t xml:space="preserve"> and click </w:t>
      </w:r>
      <w:r w:rsidRPr="00754A6D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5776AD49" w14:textId="77777777" w:rsidR="0005435D" w:rsidRDefault="0005435D" w:rsidP="0005435D">
      <w:pPr>
        <w:rPr>
          <w:sz w:val="24"/>
          <w:szCs w:val="24"/>
        </w:rPr>
      </w:pPr>
    </w:p>
    <w:p w14:paraId="7EE2B497" w14:textId="77777777" w:rsidR="0005435D" w:rsidRPr="0005435D" w:rsidRDefault="006B3987" w:rsidP="0005435D">
      <w:pPr>
        <w:rPr>
          <w:sz w:val="24"/>
          <w:szCs w:val="24"/>
        </w:rPr>
      </w:pPr>
      <w:r w:rsidRPr="0005435D">
        <w:rPr>
          <w:noProof/>
          <w:sz w:val="24"/>
          <w:szCs w:val="24"/>
        </w:rPr>
        <w:drawing>
          <wp:anchor distT="0" distB="0" distL="114300" distR="114300" simplePos="0" relativeHeight="251658256" behindDoc="0" locked="0" layoutInCell="1" allowOverlap="1" wp14:anchorId="3D2E9DAA" wp14:editId="40634884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168140" cy="2941320"/>
            <wp:effectExtent l="0" t="0" r="3810" b="0"/>
            <wp:wrapSquare wrapText="bothSides"/>
            <wp:docPr id="50125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520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6F459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0948DEF7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4B9E5B08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15172FAE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358CDDA9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78205FC1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0D065445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46DB96EF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713A2DAE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5FF76AC3" w14:textId="77777777" w:rsidR="0005435D" w:rsidRDefault="006B3987" w:rsidP="0005435D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8601BD">
        <w:rPr>
          <w:b/>
          <w:bCs/>
          <w:color w:val="00B050"/>
          <w:sz w:val="26"/>
          <w:szCs w:val="26"/>
        </w:rPr>
        <w:t>14</w:t>
      </w:r>
    </w:p>
    <w:p w14:paraId="31C7B31A" w14:textId="77777777" w:rsidR="00597FC1" w:rsidRDefault="006B3987" w:rsidP="00597FC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15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 xml:space="preserve">Choosing </w:t>
      </w:r>
      <w:r w:rsidR="00712B1B">
        <w:rPr>
          <w:b/>
          <w:bCs/>
          <w:color w:val="404040" w:themeColor="text1" w:themeTint="BF"/>
          <w:sz w:val="28"/>
          <w:szCs w:val="28"/>
        </w:rPr>
        <w:t>a Credential Helper</w:t>
      </w:r>
    </w:p>
    <w:p w14:paraId="552EB460" w14:textId="77777777" w:rsidR="00712B1B" w:rsidRDefault="006B3987" w:rsidP="00597FC1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712B1B">
        <w:rPr>
          <w:b/>
          <w:bCs/>
          <w:sz w:val="24"/>
          <w:szCs w:val="24"/>
        </w:rPr>
        <w:t>Git Credential Manager</w:t>
      </w:r>
      <w:r>
        <w:rPr>
          <w:sz w:val="24"/>
          <w:szCs w:val="24"/>
        </w:rPr>
        <w:t xml:space="preserve"> (</w:t>
      </w:r>
      <w:r w:rsidR="009506F7">
        <w:rPr>
          <w:sz w:val="24"/>
          <w:szCs w:val="24"/>
        </w:rPr>
        <w:t>recommended</w:t>
      </w:r>
      <w:r>
        <w:rPr>
          <w:sz w:val="24"/>
          <w:szCs w:val="24"/>
        </w:rPr>
        <w:t xml:space="preserve">) and Click </w:t>
      </w:r>
      <w:r w:rsidRPr="00754A6D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7BCAAF19" w14:textId="77777777" w:rsidR="00712B1B" w:rsidRPr="00712B1B" w:rsidRDefault="00712B1B" w:rsidP="00597FC1">
      <w:pPr>
        <w:rPr>
          <w:sz w:val="24"/>
          <w:szCs w:val="24"/>
        </w:rPr>
      </w:pPr>
    </w:p>
    <w:p w14:paraId="29AC455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50EC42B7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2C83DDA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26F97FBB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4CA5F0DD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516368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0360C78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0489190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A912B29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4E3177AB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5AC8C8AA" w14:textId="77777777" w:rsidR="0005435D" w:rsidRDefault="006B3987" w:rsidP="00712B1B">
      <w:pPr>
        <w:jc w:val="center"/>
        <w:rPr>
          <w:b/>
          <w:bCs/>
          <w:color w:val="00B050"/>
          <w:sz w:val="26"/>
          <w:szCs w:val="26"/>
        </w:rPr>
      </w:pPr>
      <w:r w:rsidRPr="00712B1B">
        <w:rPr>
          <w:noProof/>
          <w:sz w:val="24"/>
          <w:szCs w:val="24"/>
        </w:rPr>
        <w:drawing>
          <wp:anchor distT="0" distB="0" distL="114300" distR="114300" simplePos="0" relativeHeight="251658257" behindDoc="0" locked="0" layoutInCell="1" allowOverlap="1" wp14:anchorId="3BE1CDEA" wp14:editId="60A55B4E">
            <wp:simplePos x="0" y="0"/>
            <wp:positionH relativeFrom="margin">
              <wp:posOffset>974725</wp:posOffset>
            </wp:positionH>
            <wp:positionV relativeFrom="page">
              <wp:posOffset>6042660</wp:posOffset>
            </wp:positionV>
            <wp:extent cx="4312920" cy="2933700"/>
            <wp:effectExtent l="0" t="0" r="0" b="0"/>
            <wp:wrapSquare wrapText="bothSides"/>
            <wp:docPr id="106127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167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B050"/>
          <w:sz w:val="26"/>
          <w:szCs w:val="26"/>
        </w:rPr>
        <w:t xml:space="preserve">Figure – </w:t>
      </w:r>
      <w:r w:rsidR="008A17EC">
        <w:rPr>
          <w:b/>
          <w:bCs/>
          <w:color w:val="00B050"/>
          <w:sz w:val="26"/>
          <w:szCs w:val="26"/>
        </w:rPr>
        <w:t>15</w:t>
      </w:r>
    </w:p>
    <w:p w14:paraId="63C71106" w14:textId="77777777" w:rsidR="00712B1B" w:rsidRDefault="00712B1B" w:rsidP="00712B1B">
      <w:pPr>
        <w:jc w:val="center"/>
        <w:rPr>
          <w:b/>
          <w:bCs/>
          <w:color w:val="00B050"/>
          <w:sz w:val="26"/>
          <w:szCs w:val="26"/>
        </w:rPr>
      </w:pPr>
    </w:p>
    <w:p w14:paraId="66E50944" w14:textId="77777777" w:rsidR="00892E6F" w:rsidRDefault="006B3987" w:rsidP="00892E6F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16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204275">
        <w:rPr>
          <w:b/>
          <w:bCs/>
          <w:color w:val="404040" w:themeColor="text1" w:themeTint="BF"/>
          <w:sz w:val="28"/>
          <w:szCs w:val="28"/>
        </w:rPr>
        <w:t>Configuring Extra Options</w:t>
      </w:r>
    </w:p>
    <w:p w14:paraId="7BA159BB" w14:textId="77777777" w:rsidR="00204275" w:rsidRDefault="006B3987" w:rsidP="00892E6F">
      <w:pPr>
        <w:rPr>
          <w:sz w:val="24"/>
          <w:szCs w:val="24"/>
        </w:rPr>
      </w:pPr>
      <w:r w:rsidRPr="00AA332C">
        <w:rPr>
          <w:sz w:val="24"/>
          <w:szCs w:val="24"/>
        </w:rPr>
        <w:t xml:space="preserve">Select </w:t>
      </w:r>
      <w:r w:rsidRPr="00AA332C">
        <w:rPr>
          <w:b/>
          <w:bCs/>
          <w:sz w:val="24"/>
          <w:szCs w:val="24"/>
        </w:rPr>
        <w:t>Enable file system caching</w:t>
      </w:r>
      <w:r w:rsidRPr="00AA332C">
        <w:rPr>
          <w:sz w:val="24"/>
          <w:szCs w:val="24"/>
        </w:rPr>
        <w:t xml:space="preserve"> (recommended) </w:t>
      </w:r>
      <w:proofErr w:type="gramStart"/>
      <w:r w:rsidRPr="00AA332C">
        <w:rPr>
          <w:sz w:val="24"/>
          <w:szCs w:val="24"/>
        </w:rPr>
        <w:t>and  Click</w:t>
      </w:r>
      <w:proofErr w:type="gramEnd"/>
      <w:r w:rsidRPr="00AA332C">
        <w:rPr>
          <w:sz w:val="24"/>
          <w:szCs w:val="24"/>
        </w:rPr>
        <w:t xml:space="preserve"> on </w:t>
      </w:r>
      <w:r w:rsidRPr="00AA332C">
        <w:rPr>
          <w:b/>
          <w:bCs/>
          <w:sz w:val="24"/>
          <w:szCs w:val="24"/>
        </w:rPr>
        <w:t>Install</w:t>
      </w:r>
      <w:r w:rsidRPr="00AA332C">
        <w:rPr>
          <w:sz w:val="24"/>
          <w:szCs w:val="24"/>
        </w:rPr>
        <w:t>.</w:t>
      </w:r>
    </w:p>
    <w:p w14:paraId="77FC4794" w14:textId="77777777" w:rsidR="00AA332C" w:rsidRPr="00AA332C" w:rsidRDefault="00AA332C" w:rsidP="00892E6F">
      <w:pPr>
        <w:rPr>
          <w:sz w:val="24"/>
          <w:szCs w:val="24"/>
        </w:rPr>
      </w:pPr>
    </w:p>
    <w:p w14:paraId="2452E14B" w14:textId="77777777" w:rsidR="009506F7" w:rsidRDefault="006B3987" w:rsidP="00892E6F">
      <w:pPr>
        <w:rPr>
          <w:sz w:val="24"/>
          <w:szCs w:val="24"/>
        </w:rPr>
      </w:pPr>
      <w:r w:rsidRPr="00AA332C">
        <w:rPr>
          <w:noProof/>
          <w:sz w:val="24"/>
          <w:szCs w:val="24"/>
        </w:rPr>
        <w:drawing>
          <wp:anchor distT="0" distB="0" distL="114300" distR="114300" simplePos="0" relativeHeight="251658258" behindDoc="0" locked="0" layoutInCell="1" allowOverlap="1" wp14:anchorId="42AC9C3F" wp14:editId="72F2FFB7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4267200" cy="2918460"/>
            <wp:effectExtent l="0" t="0" r="0" b="0"/>
            <wp:wrapSquare wrapText="bothSides"/>
            <wp:docPr id="130599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9353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9BCB6" w14:textId="77777777" w:rsidR="009506F7" w:rsidRPr="00204275" w:rsidRDefault="009506F7" w:rsidP="00892E6F">
      <w:pPr>
        <w:rPr>
          <w:sz w:val="24"/>
          <w:szCs w:val="24"/>
        </w:rPr>
      </w:pPr>
    </w:p>
    <w:p w14:paraId="16E94A04" w14:textId="77777777" w:rsidR="00712B1B" w:rsidRDefault="00712B1B" w:rsidP="00712B1B">
      <w:pPr>
        <w:rPr>
          <w:b/>
          <w:bCs/>
          <w:color w:val="00B050"/>
          <w:sz w:val="26"/>
          <w:szCs w:val="26"/>
        </w:rPr>
      </w:pPr>
    </w:p>
    <w:p w14:paraId="0EC94244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59FFD0C4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45F8D388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75D7EA8F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774E6E33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16E69D48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282C8549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4F0208DA" w14:textId="77777777" w:rsidR="00AA332C" w:rsidRDefault="006B3987" w:rsidP="00AA332C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8A17EC">
        <w:rPr>
          <w:b/>
          <w:bCs/>
          <w:color w:val="00B050"/>
          <w:sz w:val="26"/>
          <w:szCs w:val="26"/>
        </w:rPr>
        <w:t>1</w:t>
      </w:r>
      <w:r>
        <w:rPr>
          <w:b/>
          <w:bCs/>
          <w:color w:val="00B050"/>
          <w:sz w:val="26"/>
          <w:szCs w:val="26"/>
        </w:rPr>
        <w:t>6</w:t>
      </w:r>
    </w:p>
    <w:p w14:paraId="1C1A6A0A" w14:textId="77777777" w:rsidR="00A96F30" w:rsidRDefault="006B3987" w:rsidP="00A96F30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17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821B66">
        <w:rPr>
          <w:b/>
          <w:bCs/>
          <w:color w:val="404040" w:themeColor="text1" w:themeTint="BF"/>
          <w:sz w:val="28"/>
          <w:szCs w:val="28"/>
        </w:rPr>
        <w:t xml:space="preserve">Installation </w:t>
      </w:r>
      <w:r w:rsidR="00D332A4">
        <w:rPr>
          <w:b/>
          <w:bCs/>
          <w:color w:val="404040" w:themeColor="text1" w:themeTint="BF"/>
          <w:sz w:val="28"/>
          <w:szCs w:val="28"/>
        </w:rPr>
        <w:t>Overview</w:t>
      </w:r>
    </w:p>
    <w:p w14:paraId="3C62C91D" w14:textId="77777777" w:rsidR="00821B66" w:rsidRPr="00CF268E" w:rsidRDefault="006B3987" w:rsidP="00821B66">
      <w:pPr>
        <w:rPr>
          <w:sz w:val="24"/>
          <w:szCs w:val="24"/>
        </w:rPr>
      </w:pPr>
      <w:r w:rsidRPr="00CF268E">
        <w:rPr>
          <w:sz w:val="24"/>
          <w:szCs w:val="24"/>
        </w:rPr>
        <w:t>A progress bar (</w:t>
      </w:r>
      <w:r w:rsidRPr="00CF268E">
        <w:rPr>
          <w:b/>
          <w:bCs/>
          <w:sz w:val="24"/>
          <w:szCs w:val="24"/>
        </w:rPr>
        <w:t>green bar</w:t>
      </w:r>
      <w:r w:rsidRPr="00CF268E">
        <w:rPr>
          <w:sz w:val="24"/>
          <w:szCs w:val="24"/>
        </w:rPr>
        <w:t>) will appear, indicating that Git is being installed. Wait for the installation to complete. This may take a few minutes.</w:t>
      </w:r>
    </w:p>
    <w:p w14:paraId="34CA4251" w14:textId="77777777" w:rsidR="00821B66" w:rsidRDefault="006B3987" w:rsidP="00A96F30">
      <w:pPr>
        <w:rPr>
          <w:b/>
          <w:bCs/>
          <w:color w:val="404040" w:themeColor="text1" w:themeTint="BF"/>
          <w:sz w:val="28"/>
          <w:szCs w:val="28"/>
        </w:rPr>
      </w:pPr>
      <w:r w:rsidRPr="00821B66">
        <w:rPr>
          <w:b/>
          <w:bCs/>
          <w:noProof/>
          <w:color w:val="00B050"/>
          <w:sz w:val="26"/>
          <w:szCs w:val="26"/>
        </w:rPr>
        <w:drawing>
          <wp:anchor distT="0" distB="0" distL="114300" distR="114300" simplePos="0" relativeHeight="251658259" behindDoc="0" locked="0" layoutInCell="1" allowOverlap="1" wp14:anchorId="6F48FFB8" wp14:editId="5E8739F1">
            <wp:simplePos x="0" y="0"/>
            <wp:positionH relativeFrom="column">
              <wp:posOffset>913765</wp:posOffset>
            </wp:positionH>
            <wp:positionV relativeFrom="page">
              <wp:posOffset>6179820</wp:posOffset>
            </wp:positionV>
            <wp:extent cx="4259580" cy="2941320"/>
            <wp:effectExtent l="0" t="0" r="7620" b="0"/>
            <wp:wrapSquare wrapText="bothSides"/>
            <wp:docPr id="175499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9865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EDCAA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28444B4A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5F090E14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796DF7F1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0ACDE13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1746072D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748DF70D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054BA64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4236FC0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526FC3FA" w14:textId="77777777" w:rsidR="00821B66" w:rsidRDefault="006B3987" w:rsidP="00821B66">
      <w:pPr>
        <w:jc w:val="center"/>
        <w:rPr>
          <w:b/>
          <w:bCs/>
          <w:color w:val="00B050"/>
          <w:sz w:val="26"/>
          <w:szCs w:val="26"/>
        </w:rPr>
      </w:pPr>
      <w:r w:rsidRPr="00821B66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821B66">
        <w:rPr>
          <w:b/>
          <w:bCs/>
          <w:color w:val="00B050"/>
          <w:sz w:val="26"/>
          <w:szCs w:val="26"/>
        </w:rPr>
        <w:t xml:space="preserve"> </w:t>
      </w:r>
      <w:r w:rsidR="008A17EC">
        <w:rPr>
          <w:b/>
          <w:bCs/>
          <w:color w:val="00B050"/>
          <w:sz w:val="26"/>
          <w:szCs w:val="26"/>
        </w:rPr>
        <w:t>17</w:t>
      </w:r>
    </w:p>
    <w:p w14:paraId="24BE3E71" w14:textId="77777777" w:rsidR="00821B66" w:rsidRDefault="00821B66" w:rsidP="00821B66">
      <w:pPr>
        <w:rPr>
          <w:b/>
          <w:bCs/>
          <w:color w:val="404040" w:themeColor="text1" w:themeTint="BF"/>
          <w:sz w:val="28"/>
          <w:szCs w:val="28"/>
        </w:rPr>
      </w:pPr>
    </w:p>
    <w:p w14:paraId="316E28C1" w14:textId="77777777" w:rsidR="00821B66" w:rsidRDefault="006B3987" w:rsidP="00821B66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18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B659DC">
        <w:rPr>
          <w:b/>
          <w:bCs/>
          <w:color w:val="404040" w:themeColor="text1" w:themeTint="BF"/>
          <w:sz w:val="28"/>
          <w:szCs w:val="28"/>
        </w:rPr>
        <w:t xml:space="preserve">Completing the Git Set - Up Wizard </w:t>
      </w:r>
    </w:p>
    <w:p w14:paraId="6A1E3453" w14:textId="77777777" w:rsidR="00B659DC" w:rsidRDefault="006B3987" w:rsidP="00821B66">
      <w:pPr>
        <w:rPr>
          <w:sz w:val="24"/>
          <w:szCs w:val="24"/>
        </w:rPr>
      </w:pPr>
      <w:r w:rsidRPr="00B659DC">
        <w:rPr>
          <w:sz w:val="24"/>
          <w:szCs w:val="24"/>
        </w:rPr>
        <w:t xml:space="preserve">Once the installation is complete, </w:t>
      </w:r>
      <w:r w:rsidRPr="00B659DC">
        <w:rPr>
          <w:b/>
          <w:bCs/>
          <w:sz w:val="24"/>
          <w:szCs w:val="24"/>
        </w:rPr>
        <w:t>"Completing the Git Setup Wizard"</w:t>
      </w:r>
      <w:r w:rsidRPr="00B659DC">
        <w:rPr>
          <w:sz w:val="24"/>
          <w:szCs w:val="24"/>
        </w:rPr>
        <w:t xml:space="preserve"> screen appears.</w:t>
      </w:r>
      <w:r>
        <w:rPr>
          <w:sz w:val="24"/>
          <w:szCs w:val="24"/>
        </w:rPr>
        <w:t xml:space="preserve"> Check the ‘</w:t>
      </w:r>
      <w:r w:rsidRPr="00B659DC">
        <w:rPr>
          <w:b/>
          <w:bCs/>
          <w:sz w:val="24"/>
          <w:szCs w:val="24"/>
        </w:rPr>
        <w:t>Launch Git bash</w:t>
      </w:r>
      <w:r>
        <w:rPr>
          <w:b/>
          <w:bCs/>
          <w:sz w:val="24"/>
          <w:szCs w:val="24"/>
        </w:rPr>
        <w:t>’</w:t>
      </w:r>
      <w:r>
        <w:rPr>
          <w:sz w:val="24"/>
          <w:szCs w:val="24"/>
        </w:rPr>
        <w:t xml:space="preserve"> option and Click on </w:t>
      </w:r>
      <w:r w:rsidRPr="00007984">
        <w:rPr>
          <w:b/>
          <w:bCs/>
          <w:sz w:val="24"/>
          <w:szCs w:val="24"/>
        </w:rPr>
        <w:t>Finish</w:t>
      </w:r>
      <w:r>
        <w:rPr>
          <w:sz w:val="24"/>
          <w:szCs w:val="24"/>
        </w:rPr>
        <w:t>.</w:t>
      </w:r>
    </w:p>
    <w:p w14:paraId="23CA478B" w14:textId="77777777" w:rsidR="00007984" w:rsidRDefault="00007984" w:rsidP="00821B66">
      <w:pPr>
        <w:rPr>
          <w:sz w:val="24"/>
          <w:szCs w:val="24"/>
        </w:rPr>
      </w:pPr>
    </w:p>
    <w:p w14:paraId="22276ED9" w14:textId="77777777" w:rsidR="00B659DC" w:rsidRPr="00B659DC" w:rsidRDefault="006B3987" w:rsidP="00821B66">
      <w:pPr>
        <w:rPr>
          <w:sz w:val="24"/>
          <w:szCs w:val="24"/>
        </w:rPr>
      </w:pPr>
      <w:r w:rsidRPr="00973C0C">
        <w:rPr>
          <w:noProof/>
          <w:sz w:val="24"/>
          <w:szCs w:val="24"/>
        </w:rPr>
        <w:drawing>
          <wp:anchor distT="0" distB="0" distL="114300" distR="114300" simplePos="0" relativeHeight="251658260" behindDoc="0" locked="0" layoutInCell="1" allowOverlap="1" wp14:anchorId="04C6B563" wp14:editId="56293A7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038600" cy="2964180"/>
            <wp:effectExtent l="0" t="0" r="0" b="7620"/>
            <wp:wrapSquare wrapText="bothSides"/>
            <wp:docPr id="152127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282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43C05" w14:textId="77777777" w:rsidR="00B659DC" w:rsidRDefault="00B659DC" w:rsidP="00821B66">
      <w:pPr>
        <w:rPr>
          <w:b/>
          <w:bCs/>
          <w:color w:val="404040" w:themeColor="text1" w:themeTint="BF"/>
          <w:sz w:val="28"/>
          <w:szCs w:val="28"/>
        </w:rPr>
      </w:pPr>
    </w:p>
    <w:p w14:paraId="320F66B5" w14:textId="77777777" w:rsidR="00821B66" w:rsidRPr="00821B66" w:rsidRDefault="00821B66" w:rsidP="00821B66">
      <w:pPr>
        <w:rPr>
          <w:b/>
          <w:bCs/>
          <w:color w:val="00B050"/>
          <w:sz w:val="26"/>
          <w:szCs w:val="26"/>
        </w:rPr>
      </w:pPr>
    </w:p>
    <w:p w14:paraId="13E3EDE5" w14:textId="77777777" w:rsidR="00AA332C" w:rsidRDefault="00AA332C" w:rsidP="00AA332C">
      <w:pPr>
        <w:rPr>
          <w:b/>
          <w:bCs/>
          <w:color w:val="00B050"/>
          <w:sz w:val="26"/>
          <w:szCs w:val="26"/>
        </w:rPr>
      </w:pPr>
    </w:p>
    <w:p w14:paraId="2A2A3040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2F89DAB9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5698AC05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3A0C1A3A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7D56F7D0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0C6DD11D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6BFC0466" w14:textId="77777777" w:rsidR="00973C0C" w:rsidRDefault="006B3987" w:rsidP="00AD5829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4017E0">
        <w:rPr>
          <w:b/>
          <w:bCs/>
          <w:color w:val="00B050"/>
          <w:sz w:val="26"/>
          <w:szCs w:val="26"/>
        </w:rPr>
        <w:t>18</w:t>
      </w:r>
    </w:p>
    <w:p w14:paraId="3E41A61B" w14:textId="77777777" w:rsidR="00973C0C" w:rsidRPr="00574B34" w:rsidRDefault="00973C0C" w:rsidP="00973C0C">
      <w:pPr>
        <w:jc w:val="both"/>
        <w:rPr>
          <w:b/>
          <w:bCs/>
          <w:color w:val="00B050"/>
          <w:sz w:val="26"/>
          <w:szCs w:val="26"/>
        </w:rPr>
        <w:sectPr w:rsidR="00973C0C" w:rsidRPr="00574B34" w:rsidSect="008D4588">
          <w:footerReference w:type="default" r:id="rId32"/>
          <w:pgSz w:w="11906" w:h="16838"/>
          <w:pgMar w:top="1021" w:right="1021" w:bottom="1021" w:left="1021" w:header="709" w:footer="709" w:gutter="0"/>
          <w:cols w:space="708"/>
          <w:docGrid w:linePitch="360"/>
        </w:sectPr>
      </w:pPr>
    </w:p>
    <w:p w14:paraId="778E26C2" w14:textId="77777777" w:rsidR="00106211" w:rsidRDefault="006B3987" w:rsidP="007B4F0E">
      <w:pPr>
        <w:jc w:val="center"/>
        <w:rPr>
          <w:b/>
          <w:bCs/>
          <w:color w:val="00B0F0"/>
          <w:sz w:val="40"/>
          <w:szCs w:val="40"/>
        </w:rPr>
      </w:pPr>
      <w:r w:rsidRPr="007B4F0E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2371CF39" w14:textId="77777777" w:rsidR="007B4F0E" w:rsidRDefault="006B3987" w:rsidP="007B4F0E">
      <w:pPr>
        <w:jc w:val="center"/>
        <w:rPr>
          <w:b/>
          <w:bCs/>
          <w:color w:val="F20000"/>
          <w:sz w:val="36"/>
          <w:szCs w:val="36"/>
        </w:rPr>
      </w:pPr>
      <w:r>
        <w:rPr>
          <w:b/>
          <w:bCs/>
          <w:color w:val="F20000"/>
          <w:sz w:val="36"/>
          <w:szCs w:val="36"/>
          <w:u w:val="single"/>
        </w:rPr>
        <w:t>LAB</w:t>
      </w:r>
      <w:r w:rsidRPr="00E10DF7">
        <w:rPr>
          <w:b/>
          <w:bCs/>
          <w:color w:val="F20000"/>
          <w:sz w:val="36"/>
          <w:szCs w:val="36"/>
        </w:rPr>
        <w:t xml:space="preserve"> </w:t>
      </w:r>
      <w:r w:rsidRPr="00E10DF7">
        <w:rPr>
          <w:b/>
          <w:bCs/>
          <w:color w:val="F20000"/>
          <w:sz w:val="36"/>
          <w:szCs w:val="36"/>
          <w:u w:val="single"/>
        </w:rPr>
        <w:t>R</w:t>
      </w:r>
      <w:r>
        <w:rPr>
          <w:b/>
          <w:bCs/>
          <w:color w:val="F20000"/>
          <w:sz w:val="36"/>
          <w:szCs w:val="36"/>
          <w:u w:val="single"/>
        </w:rPr>
        <w:t>EPORT</w:t>
      </w:r>
      <w:r w:rsidRPr="00E10DF7">
        <w:rPr>
          <w:b/>
          <w:bCs/>
          <w:color w:val="F20000"/>
          <w:sz w:val="36"/>
          <w:szCs w:val="36"/>
        </w:rPr>
        <w:t xml:space="preserve"> </w:t>
      </w:r>
      <w:r w:rsidR="002B4045">
        <w:rPr>
          <w:b/>
          <w:bCs/>
          <w:color w:val="F20000"/>
          <w:sz w:val="36"/>
          <w:szCs w:val="36"/>
        </w:rPr>
        <w:t>–</w:t>
      </w:r>
      <w:r w:rsidRPr="00E10DF7">
        <w:rPr>
          <w:b/>
          <w:bCs/>
          <w:color w:val="F20000"/>
          <w:sz w:val="36"/>
          <w:szCs w:val="36"/>
        </w:rPr>
        <w:t xml:space="preserve"> 2</w:t>
      </w:r>
    </w:p>
    <w:p w14:paraId="6027832A" w14:textId="77777777" w:rsidR="002B4045" w:rsidRDefault="006B3987" w:rsidP="002B4045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1: Open Git Bash</w:t>
      </w:r>
    </w:p>
    <w:p w14:paraId="66DFCAB5" w14:textId="77777777" w:rsidR="002B4045" w:rsidRDefault="006B3987" w:rsidP="002B4045">
      <w:pPr>
        <w:spacing w:line="360" w:lineRule="auto"/>
        <w:rPr>
          <w:sz w:val="24"/>
          <w:szCs w:val="24"/>
        </w:rPr>
      </w:pPr>
      <w:r w:rsidRPr="002B4045">
        <w:rPr>
          <w:sz w:val="24"/>
          <w:szCs w:val="24"/>
        </w:rPr>
        <w:t xml:space="preserve">Open </w:t>
      </w:r>
      <w:r w:rsidRPr="002B4045">
        <w:rPr>
          <w:b/>
          <w:bCs/>
          <w:sz w:val="24"/>
          <w:szCs w:val="24"/>
        </w:rPr>
        <w:t>Git Bash</w:t>
      </w:r>
      <w:r w:rsidRPr="002B4045">
        <w:rPr>
          <w:sz w:val="24"/>
          <w:szCs w:val="24"/>
        </w:rPr>
        <w:t xml:space="preserve"> from the Start menu or by searching for it.</w:t>
      </w:r>
    </w:p>
    <w:p w14:paraId="5D99FC99" w14:textId="7DEEFD30" w:rsidR="00136BDB" w:rsidRPr="00136BDB" w:rsidRDefault="00136BDB" w:rsidP="00136BDB">
      <w:pPr>
        <w:spacing w:line="360" w:lineRule="auto"/>
        <w:rPr>
          <w:sz w:val="24"/>
          <w:szCs w:val="24"/>
        </w:rPr>
      </w:pPr>
      <w:r w:rsidRPr="00136BDB">
        <w:rPr>
          <w:noProof/>
          <w:sz w:val="24"/>
          <w:szCs w:val="24"/>
        </w:rPr>
        <w:drawing>
          <wp:inline distT="0" distB="0" distL="0" distR="0" wp14:anchorId="1EBD4202" wp14:editId="4414B7B1">
            <wp:extent cx="6263640" cy="3357880"/>
            <wp:effectExtent l="0" t="0" r="3810" b="0"/>
            <wp:docPr id="15082989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596" w14:textId="66D53E0D" w:rsidR="002B4045" w:rsidRDefault="002B4045" w:rsidP="002B4045">
      <w:pPr>
        <w:spacing w:line="360" w:lineRule="auto"/>
        <w:rPr>
          <w:sz w:val="24"/>
          <w:szCs w:val="24"/>
        </w:rPr>
      </w:pPr>
    </w:p>
    <w:p w14:paraId="57E7F849" w14:textId="09D1EDB1" w:rsidR="002B4045" w:rsidRDefault="006B3987" w:rsidP="002B404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2B4045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2B4045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1</w:t>
      </w:r>
    </w:p>
    <w:p w14:paraId="792CFED4" w14:textId="77777777" w:rsidR="002B4045" w:rsidRDefault="006B3987" w:rsidP="002B4045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</w:t>
      </w:r>
      <w:r w:rsidR="00F46530">
        <w:rPr>
          <w:b/>
          <w:bCs/>
          <w:color w:val="404040" w:themeColor="text1" w:themeTint="BF"/>
          <w:sz w:val="28"/>
          <w:szCs w:val="28"/>
        </w:rPr>
        <w:t>2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605A3D" w:rsidRPr="00605A3D">
        <w:rPr>
          <w:b/>
          <w:bCs/>
          <w:color w:val="404040" w:themeColor="text1" w:themeTint="BF"/>
          <w:sz w:val="28"/>
          <w:szCs w:val="28"/>
        </w:rPr>
        <w:t>Check Git Version</w:t>
      </w:r>
    </w:p>
    <w:p w14:paraId="058F0A82" w14:textId="4644AE18" w:rsidR="00605A3D" w:rsidRDefault="006B3987" w:rsidP="00605A3D">
      <w:pPr>
        <w:spacing w:line="360" w:lineRule="auto"/>
        <w:rPr>
          <w:b/>
          <w:bCs/>
          <w:sz w:val="24"/>
          <w:szCs w:val="24"/>
        </w:rPr>
      </w:pPr>
      <w:r w:rsidRPr="00F46530">
        <w:rPr>
          <w:sz w:val="24"/>
          <w:szCs w:val="24"/>
        </w:rPr>
        <w:t xml:space="preserve">To verify that Git is installed correctly, run: </w:t>
      </w:r>
      <w:r w:rsidRPr="00F46530">
        <w:rPr>
          <w:b/>
          <w:bCs/>
          <w:sz w:val="24"/>
          <w:szCs w:val="24"/>
        </w:rPr>
        <w:t>git</w:t>
      </w:r>
      <w:r w:rsidR="00B75790" w:rsidRPr="00F46530">
        <w:rPr>
          <w:b/>
          <w:bCs/>
          <w:sz w:val="24"/>
          <w:szCs w:val="24"/>
        </w:rPr>
        <w:t xml:space="preserve"> </w:t>
      </w:r>
      <w:r w:rsidR="00F46530">
        <w:rPr>
          <w:b/>
          <w:bCs/>
          <w:sz w:val="24"/>
          <w:szCs w:val="24"/>
        </w:rPr>
        <w:t>–</w:t>
      </w:r>
      <w:r w:rsidRPr="00F46530">
        <w:rPr>
          <w:b/>
          <w:bCs/>
          <w:sz w:val="24"/>
          <w:szCs w:val="24"/>
        </w:rPr>
        <w:t>version</w:t>
      </w:r>
      <w:r w:rsidR="00F46530">
        <w:rPr>
          <w:b/>
          <w:bCs/>
          <w:sz w:val="24"/>
          <w:szCs w:val="24"/>
        </w:rPr>
        <w:t xml:space="preserve"> </w:t>
      </w:r>
    </w:p>
    <w:p w14:paraId="5B9FFDC2" w14:textId="6E11EB66" w:rsidR="00885A37" w:rsidRPr="00885A37" w:rsidRDefault="00885A37" w:rsidP="00885A37">
      <w:pPr>
        <w:spacing w:line="360" w:lineRule="auto"/>
        <w:rPr>
          <w:b/>
          <w:bCs/>
          <w:sz w:val="24"/>
          <w:szCs w:val="24"/>
        </w:rPr>
      </w:pPr>
      <w:r w:rsidRPr="00885A3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4BFFC6" wp14:editId="513D9F4A">
            <wp:extent cx="6263640" cy="3365500"/>
            <wp:effectExtent l="0" t="0" r="3810" b="6350"/>
            <wp:docPr id="13194370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0443" w14:textId="77777777" w:rsidR="00885A37" w:rsidRPr="00885A37" w:rsidRDefault="00885A37" w:rsidP="00605A3D">
      <w:pPr>
        <w:spacing w:line="360" w:lineRule="auto"/>
        <w:rPr>
          <w:b/>
          <w:bCs/>
          <w:sz w:val="24"/>
          <w:szCs w:val="24"/>
        </w:rPr>
      </w:pPr>
    </w:p>
    <w:p w14:paraId="5B92DFE9" w14:textId="77777777" w:rsidR="00F46530" w:rsidRDefault="006B3987" w:rsidP="00F465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605A3D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605A3D">
        <w:rPr>
          <w:b/>
          <w:bCs/>
          <w:color w:val="00B050"/>
          <w:sz w:val="24"/>
          <w:szCs w:val="24"/>
        </w:rPr>
        <w:t xml:space="preserve"> 2</w:t>
      </w:r>
    </w:p>
    <w:p w14:paraId="2CA4E0D0" w14:textId="77777777" w:rsidR="00F46530" w:rsidRDefault="006B3987" w:rsidP="00F4653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3: Configure Git</w:t>
      </w:r>
    </w:p>
    <w:p w14:paraId="4C514602" w14:textId="77777777" w:rsidR="00F46530" w:rsidRDefault="006B3987" w:rsidP="00F46530">
      <w:pPr>
        <w:spacing w:line="360" w:lineRule="auto"/>
        <w:rPr>
          <w:sz w:val="24"/>
          <w:szCs w:val="24"/>
        </w:rPr>
      </w:pPr>
      <w:r w:rsidRPr="00F46530">
        <w:rPr>
          <w:sz w:val="24"/>
          <w:szCs w:val="24"/>
        </w:rPr>
        <w:t>Set up your Git username and email (required for commits):</w:t>
      </w:r>
    </w:p>
    <w:p w14:paraId="64F78847" w14:textId="77777777" w:rsidR="00A13302" w:rsidRPr="00A13302" w:rsidRDefault="006B3987" w:rsidP="00A13302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A13302">
        <w:rPr>
          <w:b/>
          <w:bCs/>
          <w:sz w:val="24"/>
          <w:szCs w:val="24"/>
        </w:rPr>
        <w:t>git config --global user.name "Your Name"</w:t>
      </w:r>
    </w:p>
    <w:p w14:paraId="0733E590" w14:textId="77777777" w:rsidR="00F46530" w:rsidRDefault="006B3987" w:rsidP="00A13302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A13302">
        <w:rPr>
          <w:b/>
          <w:bCs/>
          <w:sz w:val="24"/>
          <w:szCs w:val="24"/>
        </w:rPr>
        <w:t xml:space="preserve">git config --global </w:t>
      </w:r>
      <w:proofErr w:type="spellStart"/>
      <w:proofErr w:type="gramStart"/>
      <w:r w:rsidRPr="00A13302">
        <w:rPr>
          <w:b/>
          <w:bCs/>
          <w:sz w:val="24"/>
          <w:szCs w:val="24"/>
        </w:rPr>
        <w:t>user.email</w:t>
      </w:r>
      <w:proofErr w:type="spellEnd"/>
      <w:proofErr w:type="gramEnd"/>
      <w:r w:rsidRPr="00A13302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“</w:t>
      </w:r>
      <w:hyperlink r:id="rId35" w:history="1">
        <w:r w:rsidR="00F46530" w:rsidRPr="00A13302">
          <w:rPr>
            <w:rStyle w:val="Hyperlink"/>
            <w:b/>
            <w:bCs/>
            <w:color w:val="auto"/>
            <w:sz w:val="24"/>
            <w:szCs w:val="24"/>
            <w:u w:val="none"/>
          </w:rPr>
          <w:t>your-email@example.com</w:t>
        </w:r>
      </w:hyperlink>
      <w:r>
        <w:rPr>
          <w:b/>
          <w:bCs/>
          <w:sz w:val="24"/>
          <w:szCs w:val="24"/>
        </w:rPr>
        <w:t>”</w:t>
      </w:r>
    </w:p>
    <w:p w14:paraId="482033AD" w14:textId="78FD821D" w:rsidR="00E247AA" w:rsidRDefault="00E247AA" w:rsidP="00E247AA">
      <w:pPr>
        <w:pStyle w:val="NormalWeb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0FE10F9A" wp14:editId="0ABEB54A">
            <wp:extent cx="6263640" cy="3523615"/>
            <wp:effectExtent l="0" t="0" r="3810" b="635"/>
            <wp:docPr id="16802706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F996" w14:textId="251C6BC6" w:rsidR="00A6696D" w:rsidRDefault="00A6696D" w:rsidP="00F46530">
      <w:pPr>
        <w:spacing w:line="360" w:lineRule="auto"/>
        <w:rPr>
          <w:b/>
          <w:bCs/>
          <w:sz w:val="24"/>
          <w:szCs w:val="24"/>
        </w:rPr>
      </w:pPr>
    </w:p>
    <w:p w14:paraId="0A38A1D6" w14:textId="77777777" w:rsidR="007D2B1B" w:rsidRPr="008C7EA5" w:rsidRDefault="007D2B1B" w:rsidP="00F46530">
      <w:pPr>
        <w:spacing w:line="360" w:lineRule="auto"/>
        <w:rPr>
          <w:b/>
          <w:bCs/>
          <w:sz w:val="24"/>
          <w:szCs w:val="24"/>
        </w:rPr>
      </w:pPr>
    </w:p>
    <w:p w14:paraId="086AB840" w14:textId="77777777" w:rsidR="00A6696D" w:rsidRDefault="006B3987" w:rsidP="00A6696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605A3D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605A3D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3</w:t>
      </w:r>
    </w:p>
    <w:p w14:paraId="012B310B" w14:textId="77777777" w:rsidR="00071FE1" w:rsidRPr="001B7986" w:rsidRDefault="006B3987" w:rsidP="00071FE1">
      <w:pPr>
        <w:spacing w:line="360" w:lineRule="auto"/>
        <w:rPr>
          <w:b/>
          <w:bCs/>
          <w:sz w:val="28"/>
          <w:szCs w:val="28"/>
        </w:rPr>
      </w:pPr>
      <w:r w:rsidRPr="001B7986">
        <w:rPr>
          <w:b/>
          <w:bCs/>
          <w:sz w:val="28"/>
          <w:szCs w:val="28"/>
        </w:rPr>
        <w:t>Step 4: Verify Git Configurations</w:t>
      </w:r>
    </w:p>
    <w:p w14:paraId="7105128A" w14:textId="77777777" w:rsidR="00071FE1" w:rsidRPr="001B7986" w:rsidRDefault="006B3987" w:rsidP="00071FE1">
      <w:pPr>
        <w:spacing w:line="360" w:lineRule="auto"/>
        <w:rPr>
          <w:sz w:val="24"/>
          <w:szCs w:val="24"/>
        </w:rPr>
      </w:pPr>
      <w:r w:rsidRPr="00071FE1">
        <w:rPr>
          <w:sz w:val="24"/>
          <w:szCs w:val="24"/>
        </w:rPr>
        <w:t>To check if the configurations were set correctly, run:</w:t>
      </w:r>
    </w:p>
    <w:p w14:paraId="2C2EA52D" w14:textId="77777777" w:rsidR="007D2B1B" w:rsidRDefault="007D2B1B" w:rsidP="007D2B1B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4"/>
          <w:szCs w:val="24"/>
        </w:rPr>
      </w:pPr>
      <w:r w:rsidRPr="00071FE1">
        <w:rPr>
          <w:b/>
          <w:bCs/>
          <w:sz w:val="24"/>
          <w:szCs w:val="24"/>
        </w:rPr>
        <w:t>git config</w:t>
      </w:r>
      <w:r>
        <w:rPr>
          <w:b/>
          <w:bCs/>
          <w:sz w:val="24"/>
          <w:szCs w:val="24"/>
        </w:rPr>
        <w:t xml:space="preserve"> --</w:t>
      </w:r>
      <w:r w:rsidRPr="00071FE1">
        <w:rPr>
          <w:b/>
          <w:bCs/>
          <w:sz w:val="24"/>
          <w:szCs w:val="24"/>
        </w:rPr>
        <w:t>list</w:t>
      </w:r>
    </w:p>
    <w:p w14:paraId="0E8ADBBC" w14:textId="19FE638C" w:rsidR="00921C8B" w:rsidRDefault="00921C8B" w:rsidP="00921C8B">
      <w:pPr>
        <w:pStyle w:val="NormalWeb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73E40B1A" wp14:editId="474A5C2B">
            <wp:extent cx="6263640" cy="3523615"/>
            <wp:effectExtent l="0" t="0" r="3810" b="635"/>
            <wp:docPr id="559272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05F9" w14:textId="51C24DA9" w:rsidR="00E561D6" w:rsidRPr="00E561D6" w:rsidRDefault="00E561D6" w:rsidP="00E561D6"/>
    <w:p w14:paraId="5C072FDD" w14:textId="39DB1BA3" w:rsidR="00E561D6" w:rsidRDefault="00E561D6" w:rsidP="00AF168D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16C07C50" w14:textId="77777777" w:rsidR="007D2B1B" w:rsidRDefault="007D2B1B" w:rsidP="00AF168D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4788575" w14:textId="77777777" w:rsidR="00C03024" w:rsidRDefault="006B3987" w:rsidP="00AF168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03024">
        <w:rPr>
          <w:b/>
          <w:bCs/>
          <w:color w:val="00B050"/>
          <w:sz w:val="24"/>
          <w:szCs w:val="24"/>
        </w:rPr>
        <w:t xml:space="preserve">Figure – </w:t>
      </w:r>
      <w:r w:rsidR="00AF168D">
        <w:rPr>
          <w:b/>
          <w:bCs/>
          <w:color w:val="00B050"/>
          <w:sz w:val="24"/>
          <w:szCs w:val="24"/>
        </w:rPr>
        <w:t>4</w:t>
      </w:r>
    </w:p>
    <w:p w14:paraId="5EA4AEB2" w14:textId="77777777" w:rsidR="00C31B22" w:rsidRDefault="006B3987" w:rsidP="00C31B22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5: </w:t>
      </w:r>
      <w:r w:rsidR="007B62B6">
        <w:rPr>
          <w:b/>
          <w:bCs/>
          <w:color w:val="404040" w:themeColor="text1" w:themeTint="BF"/>
          <w:sz w:val="28"/>
          <w:szCs w:val="28"/>
        </w:rPr>
        <w:t>Change Directory</w:t>
      </w:r>
    </w:p>
    <w:p w14:paraId="6ECED0A8" w14:textId="77777777" w:rsidR="007B62B6" w:rsidRPr="001B7986" w:rsidRDefault="006B3987" w:rsidP="00C31B22">
      <w:pPr>
        <w:spacing w:line="360" w:lineRule="auto"/>
        <w:rPr>
          <w:sz w:val="24"/>
          <w:szCs w:val="24"/>
        </w:rPr>
      </w:pPr>
      <w:r w:rsidRPr="007B62B6">
        <w:rPr>
          <w:sz w:val="24"/>
          <w:szCs w:val="24"/>
        </w:rPr>
        <w:t>C</w:t>
      </w:r>
      <w:r w:rsidRPr="001B7986">
        <w:rPr>
          <w:sz w:val="24"/>
          <w:szCs w:val="24"/>
        </w:rPr>
        <w:t>hange directory (</w:t>
      </w:r>
      <w:r w:rsidRPr="001B7986">
        <w:rPr>
          <w:b/>
          <w:bCs/>
          <w:sz w:val="24"/>
          <w:szCs w:val="24"/>
        </w:rPr>
        <w:t>cd</w:t>
      </w:r>
      <w:r w:rsidRPr="001B7986">
        <w:rPr>
          <w:sz w:val="24"/>
          <w:szCs w:val="24"/>
        </w:rPr>
        <w:t xml:space="preserve">) to your preferred location using the </w:t>
      </w:r>
      <w:r w:rsidRPr="001B7986">
        <w:rPr>
          <w:b/>
          <w:bCs/>
          <w:sz w:val="24"/>
          <w:szCs w:val="24"/>
        </w:rPr>
        <w:t>‘cd’</w:t>
      </w:r>
      <w:r w:rsidRPr="001B7986">
        <w:rPr>
          <w:sz w:val="24"/>
          <w:szCs w:val="24"/>
        </w:rPr>
        <w:t xml:space="preserve"> command.</w:t>
      </w:r>
    </w:p>
    <w:p w14:paraId="0A5FAC10" w14:textId="0DEE5DED" w:rsidR="00FC0462" w:rsidRPr="00FC0462" w:rsidRDefault="00FC0462" w:rsidP="00FC0462">
      <w:pPr>
        <w:spacing w:line="360" w:lineRule="auto"/>
        <w:rPr>
          <w:sz w:val="24"/>
          <w:szCs w:val="24"/>
        </w:rPr>
      </w:pPr>
      <w:r w:rsidRPr="00FC0462">
        <w:rPr>
          <w:noProof/>
          <w:sz w:val="24"/>
          <w:szCs w:val="24"/>
        </w:rPr>
        <w:lastRenderedPageBreak/>
        <w:drawing>
          <wp:inline distT="0" distB="0" distL="0" distR="0" wp14:anchorId="3DFF68AE" wp14:editId="01E8F58A">
            <wp:extent cx="6263640" cy="3523615"/>
            <wp:effectExtent l="0" t="0" r="3810" b="635"/>
            <wp:docPr id="19123981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AFC0" w14:textId="7F7E766C" w:rsidR="00C54F2C" w:rsidRDefault="00C54F2C" w:rsidP="00C31B22">
      <w:pPr>
        <w:spacing w:line="360" w:lineRule="auto"/>
        <w:rPr>
          <w:sz w:val="24"/>
          <w:szCs w:val="24"/>
        </w:rPr>
      </w:pPr>
    </w:p>
    <w:p w14:paraId="42435059" w14:textId="77777777" w:rsidR="00C54F2C" w:rsidRDefault="00C54F2C" w:rsidP="00F46530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2B6E37EE" w14:textId="77777777" w:rsidR="00C54F2C" w:rsidRDefault="006B3987" w:rsidP="00C54F2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54F2C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5</w:t>
      </w:r>
    </w:p>
    <w:p w14:paraId="3E6477E2" w14:textId="77777777" w:rsidR="00C54F2C" w:rsidRDefault="006B3987" w:rsidP="00C54F2C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6: Print the Current Directory</w:t>
      </w:r>
    </w:p>
    <w:p w14:paraId="2F57EB73" w14:textId="77777777" w:rsidR="00C54F2C" w:rsidRPr="001B7986" w:rsidRDefault="006B3987" w:rsidP="00C54F2C">
      <w:pPr>
        <w:spacing w:line="360" w:lineRule="auto"/>
        <w:rPr>
          <w:sz w:val="24"/>
          <w:szCs w:val="24"/>
        </w:rPr>
      </w:pPr>
      <w:r w:rsidRPr="001B7986">
        <w:rPr>
          <w:sz w:val="24"/>
          <w:szCs w:val="24"/>
        </w:rPr>
        <w:t xml:space="preserve">To print the full path of your current </w:t>
      </w:r>
      <w:proofErr w:type="gramStart"/>
      <w:r w:rsidRPr="001B7986">
        <w:rPr>
          <w:sz w:val="24"/>
          <w:szCs w:val="24"/>
        </w:rPr>
        <w:t>Directory</w:t>
      </w:r>
      <w:proofErr w:type="gramEnd"/>
      <w:r w:rsidRPr="001B7986">
        <w:rPr>
          <w:sz w:val="24"/>
          <w:szCs w:val="24"/>
        </w:rPr>
        <w:t xml:space="preserve"> use </w:t>
      </w:r>
      <w:r w:rsidR="009A4F1A" w:rsidRPr="001B7986">
        <w:rPr>
          <w:sz w:val="24"/>
          <w:szCs w:val="24"/>
        </w:rPr>
        <w:t xml:space="preserve">the </w:t>
      </w:r>
      <w:r w:rsidRPr="001B7986">
        <w:rPr>
          <w:sz w:val="24"/>
          <w:szCs w:val="24"/>
        </w:rPr>
        <w:t>‘</w:t>
      </w:r>
      <w:proofErr w:type="spellStart"/>
      <w:r w:rsidRPr="001B7986">
        <w:rPr>
          <w:b/>
          <w:bCs/>
          <w:sz w:val="24"/>
          <w:szCs w:val="24"/>
        </w:rPr>
        <w:t>pwd</w:t>
      </w:r>
      <w:proofErr w:type="spellEnd"/>
      <w:r w:rsidRPr="001B7986">
        <w:rPr>
          <w:b/>
          <w:bCs/>
          <w:sz w:val="24"/>
          <w:szCs w:val="24"/>
        </w:rPr>
        <w:t>’</w:t>
      </w:r>
      <w:r w:rsidRPr="001B7986">
        <w:rPr>
          <w:sz w:val="24"/>
          <w:szCs w:val="24"/>
        </w:rPr>
        <w:t xml:space="preserve"> command.</w:t>
      </w:r>
    </w:p>
    <w:p w14:paraId="07695D75" w14:textId="65CB4106" w:rsidR="00FC0462" w:rsidRPr="00FC0462" w:rsidRDefault="00FC0462" w:rsidP="00FC0462">
      <w:pPr>
        <w:spacing w:line="360" w:lineRule="auto"/>
        <w:rPr>
          <w:color w:val="404040" w:themeColor="text1" w:themeTint="BF"/>
          <w:sz w:val="24"/>
          <w:szCs w:val="24"/>
        </w:rPr>
      </w:pPr>
      <w:r w:rsidRPr="00FC0462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315AE754" wp14:editId="4A2ED688">
            <wp:extent cx="6263640" cy="3523615"/>
            <wp:effectExtent l="0" t="0" r="3810" b="635"/>
            <wp:docPr id="178849706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6627" w14:textId="3EB07401" w:rsidR="00C54F2C" w:rsidRPr="00C54F2C" w:rsidRDefault="00C54F2C" w:rsidP="00C54F2C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538BDC08" w14:textId="77777777" w:rsidR="00C54F2C" w:rsidRPr="00C54F2C" w:rsidRDefault="00C54F2C" w:rsidP="00C54F2C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6E0C17E9" w14:textId="77777777" w:rsidR="00E67E40" w:rsidRDefault="00E67E40" w:rsidP="00E67E40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5C248635" w14:textId="77777777" w:rsidR="00C54F2C" w:rsidRDefault="006B3987" w:rsidP="00C54F2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54F2C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6</w:t>
      </w:r>
    </w:p>
    <w:p w14:paraId="003D95F2" w14:textId="77777777" w:rsidR="008A250E" w:rsidRDefault="008A250E" w:rsidP="008A250E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55AE0D99" w14:textId="77777777" w:rsidR="009A4F1A" w:rsidRDefault="006B3987" w:rsidP="009A4F1A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7: Create a New Folder</w:t>
      </w:r>
    </w:p>
    <w:p w14:paraId="114C98A1" w14:textId="77777777" w:rsidR="009A4F1A" w:rsidRPr="001B7986" w:rsidRDefault="006B3987" w:rsidP="009A4F1A">
      <w:pPr>
        <w:spacing w:line="360" w:lineRule="auto"/>
        <w:rPr>
          <w:sz w:val="24"/>
          <w:szCs w:val="24"/>
        </w:rPr>
      </w:pPr>
      <w:r w:rsidRPr="001B7986">
        <w:rPr>
          <w:sz w:val="24"/>
          <w:szCs w:val="24"/>
        </w:rPr>
        <w:t>To Create a new folder in the Directory, use the command:</w:t>
      </w:r>
      <w:r w:rsidRPr="001B7986">
        <w:rPr>
          <w:b/>
          <w:bCs/>
          <w:sz w:val="24"/>
          <w:szCs w:val="24"/>
        </w:rPr>
        <w:t xml:space="preserve"> </w:t>
      </w:r>
      <w:proofErr w:type="spellStart"/>
      <w:r w:rsidRPr="001B7986">
        <w:rPr>
          <w:b/>
          <w:bCs/>
          <w:sz w:val="24"/>
          <w:szCs w:val="24"/>
        </w:rPr>
        <w:t>mkdir</w:t>
      </w:r>
      <w:proofErr w:type="spellEnd"/>
      <w:r w:rsidRPr="001B7986">
        <w:rPr>
          <w:sz w:val="24"/>
          <w:szCs w:val="24"/>
        </w:rPr>
        <w:t xml:space="preserve"> folder-name.</w:t>
      </w:r>
    </w:p>
    <w:p w14:paraId="0E9F58D9" w14:textId="54DBF775" w:rsidR="00B213F7" w:rsidRPr="00B213F7" w:rsidRDefault="00B213F7" w:rsidP="00B213F7">
      <w:pPr>
        <w:spacing w:line="360" w:lineRule="auto"/>
        <w:rPr>
          <w:color w:val="404040" w:themeColor="text1" w:themeTint="BF"/>
          <w:sz w:val="24"/>
          <w:szCs w:val="24"/>
        </w:rPr>
      </w:pPr>
      <w:r w:rsidRPr="00B213F7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36E51D3C" wp14:editId="354F8913">
            <wp:extent cx="6263640" cy="3523615"/>
            <wp:effectExtent l="0" t="0" r="3810" b="635"/>
            <wp:docPr id="18618747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80585" w14:textId="3FC554C3" w:rsidR="009A4F1A" w:rsidRDefault="009A4F1A" w:rsidP="009A4F1A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4A721A7" w14:textId="77777777" w:rsidR="009A4F1A" w:rsidRDefault="009A4F1A" w:rsidP="00E67E40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3AC2C30F" w14:textId="77777777" w:rsidR="009A4F1A" w:rsidRDefault="006B3987" w:rsidP="009A4F1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9A4F1A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7</w:t>
      </w:r>
    </w:p>
    <w:p w14:paraId="5CC1E38D" w14:textId="77777777" w:rsidR="001B7986" w:rsidRDefault="006B3987" w:rsidP="001B798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8: Listing the Files and Folders</w:t>
      </w:r>
    </w:p>
    <w:p w14:paraId="15436E8B" w14:textId="77777777" w:rsidR="001B7986" w:rsidRDefault="006B3987" w:rsidP="001B7986">
      <w:pPr>
        <w:spacing w:line="360" w:lineRule="auto"/>
        <w:rPr>
          <w:color w:val="404040" w:themeColor="text1" w:themeTint="BF"/>
          <w:sz w:val="24"/>
          <w:szCs w:val="24"/>
        </w:rPr>
      </w:pPr>
      <w:r w:rsidRPr="001B7986">
        <w:rPr>
          <w:sz w:val="24"/>
          <w:szCs w:val="24"/>
        </w:rPr>
        <w:t xml:space="preserve">To Display the list of all files and folders in the current directory use the </w:t>
      </w:r>
      <w:r w:rsidRPr="001B7986">
        <w:rPr>
          <w:b/>
          <w:bCs/>
          <w:sz w:val="24"/>
          <w:szCs w:val="24"/>
        </w:rPr>
        <w:t xml:space="preserve">‘ls’ </w:t>
      </w:r>
      <w:r w:rsidRPr="001B7986">
        <w:rPr>
          <w:sz w:val="24"/>
          <w:szCs w:val="24"/>
        </w:rPr>
        <w:t>command</w:t>
      </w:r>
      <w:r>
        <w:rPr>
          <w:color w:val="404040" w:themeColor="text1" w:themeTint="BF"/>
          <w:sz w:val="24"/>
          <w:szCs w:val="24"/>
        </w:rPr>
        <w:t>.</w:t>
      </w:r>
    </w:p>
    <w:p w14:paraId="491E261E" w14:textId="04A36C75" w:rsidR="00CD7CE6" w:rsidRPr="00CD7CE6" w:rsidRDefault="00CD7CE6" w:rsidP="00CD7CE6">
      <w:pPr>
        <w:spacing w:line="360" w:lineRule="auto"/>
        <w:rPr>
          <w:color w:val="404040" w:themeColor="text1" w:themeTint="BF"/>
          <w:sz w:val="24"/>
          <w:szCs w:val="24"/>
        </w:rPr>
      </w:pPr>
      <w:r w:rsidRPr="00CD7CE6">
        <w:rPr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718CFEF6" wp14:editId="743BCDB5">
            <wp:extent cx="6263640" cy="3523615"/>
            <wp:effectExtent l="0" t="0" r="3810" b="635"/>
            <wp:docPr id="7048266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A75B" w14:textId="61302EF9" w:rsidR="001B7986" w:rsidRPr="00E67E40" w:rsidRDefault="001B7986" w:rsidP="009A4F1A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4A127EAD" w14:textId="10BF62D6" w:rsidR="001B7986" w:rsidRDefault="006B3987" w:rsidP="00E67E4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1B798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429281BF" w14:textId="77777777" w:rsidR="00A3375E" w:rsidRDefault="006B3987" w:rsidP="00A3375E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9: Creating a File Inside the Folder</w:t>
      </w:r>
    </w:p>
    <w:p w14:paraId="0988607F" w14:textId="77777777" w:rsidR="00A3375E" w:rsidRDefault="006B3987" w:rsidP="00A3375E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To create a C++ File inside the </w:t>
      </w:r>
      <w:r w:rsidRPr="00A3375E">
        <w:rPr>
          <w:b/>
          <w:bCs/>
          <w:sz w:val="24"/>
          <w:szCs w:val="24"/>
        </w:rPr>
        <w:t>Git</w:t>
      </w:r>
      <w:r>
        <w:rPr>
          <w:sz w:val="24"/>
          <w:szCs w:val="24"/>
        </w:rPr>
        <w:t xml:space="preserve"> Folder, move inside the folder using the ‘</w:t>
      </w:r>
      <w:r w:rsidRPr="00A3375E">
        <w:rPr>
          <w:b/>
          <w:bCs/>
          <w:sz w:val="24"/>
          <w:szCs w:val="24"/>
        </w:rPr>
        <w:t>cd</w:t>
      </w:r>
      <w:r>
        <w:rPr>
          <w:sz w:val="24"/>
          <w:szCs w:val="24"/>
        </w:rPr>
        <w:t xml:space="preserve">’ command and then use </w:t>
      </w:r>
      <w:r w:rsidRPr="00A3375E">
        <w:rPr>
          <w:b/>
          <w:bCs/>
          <w:sz w:val="24"/>
          <w:szCs w:val="24"/>
        </w:rPr>
        <w:t>‘vi’</w:t>
      </w:r>
      <w:r>
        <w:rPr>
          <w:sz w:val="24"/>
          <w:szCs w:val="24"/>
        </w:rPr>
        <w:t xml:space="preserve"> command to create a file.</w:t>
      </w:r>
    </w:p>
    <w:p w14:paraId="4BD326A4" w14:textId="59703010" w:rsidR="007F0617" w:rsidRPr="007F0617" w:rsidRDefault="007F0617" w:rsidP="007F0617">
      <w:pPr>
        <w:spacing w:line="360" w:lineRule="auto"/>
        <w:rPr>
          <w:sz w:val="24"/>
          <w:szCs w:val="24"/>
        </w:rPr>
      </w:pPr>
      <w:r w:rsidRPr="007F0617">
        <w:rPr>
          <w:noProof/>
          <w:sz w:val="24"/>
          <w:szCs w:val="24"/>
        </w:rPr>
        <w:drawing>
          <wp:inline distT="0" distB="0" distL="0" distR="0" wp14:anchorId="06281C52" wp14:editId="6095F744">
            <wp:extent cx="6263640" cy="3523615"/>
            <wp:effectExtent l="0" t="0" r="3810" b="635"/>
            <wp:docPr id="9779742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C094" w14:textId="7401AD47" w:rsidR="00A3375E" w:rsidRDefault="00A3375E" w:rsidP="00291871">
      <w:pPr>
        <w:spacing w:line="360" w:lineRule="auto"/>
        <w:rPr>
          <w:sz w:val="24"/>
          <w:szCs w:val="24"/>
        </w:rPr>
      </w:pPr>
    </w:p>
    <w:p w14:paraId="11F30CD7" w14:textId="77777777" w:rsidR="00291871" w:rsidRPr="00291871" w:rsidRDefault="00291871" w:rsidP="00291871">
      <w:pPr>
        <w:spacing w:line="360" w:lineRule="auto"/>
        <w:rPr>
          <w:sz w:val="24"/>
          <w:szCs w:val="24"/>
        </w:rPr>
      </w:pPr>
    </w:p>
    <w:p w14:paraId="0BE78F0A" w14:textId="77777777" w:rsidR="00A3375E" w:rsidRDefault="006B3987" w:rsidP="00A3375E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3375E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9</w:t>
      </w:r>
    </w:p>
    <w:p w14:paraId="4D67189F" w14:textId="77777777" w:rsidR="00A3375E" w:rsidRPr="00A3375E" w:rsidRDefault="00A3375E" w:rsidP="00A3375E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07286920" w14:textId="77777777" w:rsidR="00893CE6" w:rsidRDefault="006B3987" w:rsidP="00893CE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10: Inside the VI Editor</w:t>
      </w:r>
    </w:p>
    <w:p w14:paraId="3455B08A" w14:textId="77777777" w:rsidR="00893CE6" w:rsidRDefault="006B3987" w:rsidP="00893CE6">
      <w:pPr>
        <w:spacing w:line="360" w:lineRule="auto"/>
        <w:rPr>
          <w:sz w:val="24"/>
          <w:szCs w:val="24"/>
        </w:rPr>
      </w:pPr>
      <w:r w:rsidRPr="00893CE6">
        <w:rPr>
          <w:sz w:val="24"/>
          <w:szCs w:val="24"/>
        </w:rPr>
        <w:t xml:space="preserve">Once typed Git opens the </w:t>
      </w:r>
      <w:r w:rsidRPr="00893CE6">
        <w:rPr>
          <w:b/>
          <w:bCs/>
          <w:sz w:val="24"/>
          <w:szCs w:val="24"/>
        </w:rPr>
        <w:t>‘vi’</w:t>
      </w:r>
      <w:r w:rsidRPr="00893CE6">
        <w:rPr>
          <w:sz w:val="24"/>
          <w:szCs w:val="24"/>
        </w:rPr>
        <w:t xml:space="preserve"> editor to create or edit a file named </w:t>
      </w:r>
      <w:r w:rsidRPr="00893CE6">
        <w:rPr>
          <w:b/>
          <w:bCs/>
          <w:sz w:val="24"/>
          <w:szCs w:val="24"/>
        </w:rPr>
        <w:t>Hello.cpp.</w:t>
      </w:r>
      <w:r w:rsidRPr="00893CE6">
        <w:t xml:space="preserve"> </w:t>
      </w:r>
      <w:r w:rsidRPr="00893CE6">
        <w:rPr>
          <w:sz w:val="24"/>
          <w:szCs w:val="24"/>
        </w:rPr>
        <w:t>Press</w:t>
      </w:r>
      <w:r w:rsidRPr="00893CE6">
        <w:rPr>
          <w:b/>
          <w:bCs/>
          <w:sz w:val="24"/>
          <w:szCs w:val="24"/>
        </w:rPr>
        <w:t xml:space="preserve"> </w:t>
      </w:r>
      <w:proofErr w:type="spellStart"/>
      <w:r w:rsidRPr="00893CE6">
        <w:rPr>
          <w:b/>
          <w:bCs/>
          <w:sz w:val="24"/>
          <w:szCs w:val="24"/>
        </w:rPr>
        <w:t>i</w:t>
      </w:r>
      <w:proofErr w:type="spellEnd"/>
      <w:r w:rsidRPr="00893CE6">
        <w:rPr>
          <w:sz w:val="24"/>
          <w:szCs w:val="24"/>
        </w:rPr>
        <w:t xml:space="preserve"> to enter </w:t>
      </w:r>
      <w:r w:rsidRPr="00893CE6">
        <w:rPr>
          <w:b/>
          <w:bCs/>
          <w:sz w:val="24"/>
          <w:szCs w:val="24"/>
        </w:rPr>
        <w:t xml:space="preserve">INSERT </w:t>
      </w:r>
      <w:r w:rsidRPr="00893CE6">
        <w:rPr>
          <w:sz w:val="24"/>
          <w:szCs w:val="24"/>
        </w:rPr>
        <w:t>mode.</w:t>
      </w:r>
      <w:r>
        <w:rPr>
          <w:sz w:val="24"/>
          <w:szCs w:val="24"/>
        </w:rPr>
        <w:t xml:space="preserve"> Now start typing your code in the</w:t>
      </w:r>
      <w:r w:rsidRPr="00893CE6">
        <w:rPr>
          <w:b/>
          <w:bCs/>
          <w:sz w:val="24"/>
          <w:szCs w:val="24"/>
        </w:rPr>
        <w:t xml:space="preserve"> vi</w:t>
      </w:r>
      <w:r>
        <w:rPr>
          <w:sz w:val="24"/>
          <w:szCs w:val="24"/>
        </w:rPr>
        <w:t xml:space="preserve"> Editor.</w:t>
      </w:r>
    </w:p>
    <w:p w14:paraId="114DAD92" w14:textId="4F1E5F29" w:rsidR="00932C36" w:rsidRPr="00932C36" w:rsidRDefault="00932C36" w:rsidP="00932C36">
      <w:pPr>
        <w:spacing w:line="360" w:lineRule="auto"/>
        <w:rPr>
          <w:sz w:val="24"/>
          <w:szCs w:val="24"/>
        </w:rPr>
      </w:pPr>
      <w:r w:rsidRPr="00932C36">
        <w:rPr>
          <w:noProof/>
          <w:sz w:val="24"/>
          <w:szCs w:val="24"/>
        </w:rPr>
        <w:drawing>
          <wp:inline distT="0" distB="0" distL="0" distR="0" wp14:anchorId="43683F35" wp14:editId="10246DD3">
            <wp:extent cx="6263640" cy="3523615"/>
            <wp:effectExtent l="0" t="0" r="3810" b="635"/>
            <wp:docPr id="162255442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07C45" w14:textId="44A812D0" w:rsidR="00F81EDF" w:rsidRPr="00F81EDF" w:rsidRDefault="00F81EDF" w:rsidP="00F81EDF">
      <w:pPr>
        <w:spacing w:line="360" w:lineRule="auto"/>
        <w:rPr>
          <w:sz w:val="24"/>
          <w:szCs w:val="24"/>
        </w:rPr>
      </w:pPr>
    </w:p>
    <w:p w14:paraId="566275A6" w14:textId="31A6EF41" w:rsidR="00893CE6" w:rsidRPr="00893CE6" w:rsidRDefault="00893CE6" w:rsidP="00893CE6">
      <w:pPr>
        <w:spacing w:line="360" w:lineRule="auto"/>
        <w:rPr>
          <w:sz w:val="24"/>
          <w:szCs w:val="24"/>
        </w:rPr>
      </w:pPr>
    </w:p>
    <w:p w14:paraId="19A3EB38" w14:textId="77777777" w:rsidR="00EA061F" w:rsidRDefault="00EA061F" w:rsidP="00291871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0837C5D" w14:textId="77777777" w:rsidR="00EA061F" w:rsidRPr="00EA061F" w:rsidRDefault="006B3987" w:rsidP="00EA061F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EA061F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10</w:t>
      </w:r>
    </w:p>
    <w:p w14:paraId="0F46DE65" w14:textId="77777777" w:rsidR="00EA061F" w:rsidRDefault="006B3987" w:rsidP="00EA061F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11: Exiting the VI Editor</w:t>
      </w:r>
    </w:p>
    <w:p w14:paraId="2CCE7DAB" w14:textId="77777777" w:rsidR="005A04CF" w:rsidRDefault="006B3987" w:rsidP="005A04CF">
      <w:pPr>
        <w:spacing w:line="360" w:lineRule="auto"/>
        <w:rPr>
          <w:sz w:val="24"/>
          <w:szCs w:val="24"/>
        </w:rPr>
      </w:pPr>
      <w:r w:rsidRPr="005A04CF">
        <w:rPr>
          <w:sz w:val="24"/>
          <w:szCs w:val="24"/>
        </w:rPr>
        <w:t xml:space="preserve">Once done with the code Press </w:t>
      </w:r>
      <w:r w:rsidRPr="005A04CF">
        <w:rPr>
          <w:b/>
          <w:bCs/>
          <w:sz w:val="24"/>
          <w:szCs w:val="24"/>
        </w:rPr>
        <w:t>ESC</w:t>
      </w:r>
      <w:r w:rsidRPr="005A04CF">
        <w:rPr>
          <w:sz w:val="24"/>
          <w:szCs w:val="24"/>
        </w:rPr>
        <w:t xml:space="preserve"> to exit </w:t>
      </w:r>
      <w:r w:rsidRPr="005A04CF">
        <w:rPr>
          <w:b/>
          <w:bCs/>
          <w:sz w:val="24"/>
          <w:szCs w:val="24"/>
        </w:rPr>
        <w:t>INSERT</w:t>
      </w:r>
      <w:r w:rsidRPr="005A04CF">
        <w:rPr>
          <w:sz w:val="24"/>
          <w:szCs w:val="24"/>
        </w:rPr>
        <w:t xml:space="preserve"> mode</w:t>
      </w:r>
      <w:r>
        <w:rPr>
          <w:sz w:val="24"/>
          <w:szCs w:val="24"/>
        </w:rPr>
        <w:t xml:space="preserve"> and </w:t>
      </w:r>
      <w:proofErr w:type="gramStart"/>
      <w:r>
        <w:rPr>
          <w:sz w:val="24"/>
          <w:szCs w:val="24"/>
        </w:rPr>
        <w:t>t</w:t>
      </w:r>
      <w:r w:rsidRPr="005A04CF">
        <w:rPr>
          <w:sz w:val="24"/>
          <w:szCs w:val="24"/>
        </w:rPr>
        <w:t xml:space="preserve">ype </w:t>
      </w:r>
      <w:r w:rsidRPr="005A04CF">
        <w:rPr>
          <w:b/>
          <w:bCs/>
          <w:sz w:val="24"/>
          <w:szCs w:val="24"/>
        </w:rPr>
        <w:t>:</w:t>
      </w:r>
      <w:proofErr w:type="spellStart"/>
      <w:r w:rsidRPr="005A04CF">
        <w:rPr>
          <w:b/>
          <w:bCs/>
          <w:sz w:val="24"/>
          <w:szCs w:val="24"/>
        </w:rPr>
        <w:t>wq</w:t>
      </w:r>
      <w:proofErr w:type="spellEnd"/>
      <w:proofErr w:type="gramEnd"/>
      <w:r w:rsidRPr="005A04CF">
        <w:rPr>
          <w:sz w:val="24"/>
          <w:szCs w:val="24"/>
        </w:rPr>
        <w:t xml:space="preserve"> and press </w:t>
      </w:r>
      <w:r w:rsidRPr="005A04CF">
        <w:rPr>
          <w:b/>
          <w:bCs/>
          <w:sz w:val="24"/>
          <w:szCs w:val="24"/>
        </w:rPr>
        <w:t>Enter</w:t>
      </w:r>
      <w:r w:rsidRPr="005A04CF">
        <w:rPr>
          <w:sz w:val="24"/>
          <w:szCs w:val="24"/>
        </w:rPr>
        <w:t xml:space="preserve"> to save and exit.</w:t>
      </w:r>
    </w:p>
    <w:p w14:paraId="445F84F5" w14:textId="1AB4DF1A" w:rsidR="003F23CA" w:rsidRPr="003F23CA" w:rsidRDefault="003F23CA" w:rsidP="003F23CA">
      <w:pPr>
        <w:spacing w:line="360" w:lineRule="auto"/>
        <w:rPr>
          <w:sz w:val="24"/>
          <w:szCs w:val="24"/>
        </w:rPr>
      </w:pPr>
      <w:r w:rsidRPr="003F23CA">
        <w:rPr>
          <w:noProof/>
          <w:sz w:val="24"/>
          <w:szCs w:val="24"/>
        </w:rPr>
        <w:lastRenderedPageBreak/>
        <w:drawing>
          <wp:inline distT="0" distB="0" distL="0" distR="0" wp14:anchorId="105913F6" wp14:editId="14515B33">
            <wp:extent cx="6263640" cy="3523615"/>
            <wp:effectExtent l="0" t="0" r="3810" b="635"/>
            <wp:docPr id="16615503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F90E3" w14:textId="3687F97C" w:rsidR="009C33D0" w:rsidRPr="009C33D0" w:rsidRDefault="009C33D0" w:rsidP="009C33D0">
      <w:pPr>
        <w:spacing w:line="360" w:lineRule="auto"/>
        <w:rPr>
          <w:sz w:val="24"/>
          <w:szCs w:val="24"/>
        </w:rPr>
      </w:pPr>
    </w:p>
    <w:p w14:paraId="08B7CCB6" w14:textId="2547C08F" w:rsidR="005A04CF" w:rsidRPr="005A04CF" w:rsidRDefault="005A04CF" w:rsidP="005A04CF">
      <w:pPr>
        <w:spacing w:line="360" w:lineRule="auto"/>
        <w:rPr>
          <w:sz w:val="24"/>
          <w:szCs w:val="24"/>
        </w:rPr>
      </w:pPr>
    </w:p>
    <w:p w14:paraId="786FCB13" w14:textId="77777777" w:rsidR="005A04CF" w:rsidRDefault="005A04CF" w:rsidP="00EA061F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73CE8179" w14:textId="77777777" w:rsidR="005A04CF" w:rsidRDefault="006B3987" w:rsidP="005A04CF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A04CF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11</w:t>
      </w:r>
    </w:p>
    <w:p w14:paraId="5449FC9C" w14:textId="77777777" w:rsidR="005A04CF" w:rsidRDefault="006B3987" w:rsidP="005A04CF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12: Display File Contents</w:t>
      </w:r>
    </w:p>
    <w:p w14:paraId="356CDE0A" w14:textId="77777777" w:rsidR="005A04CF" w:rsidRPr="00D526C6" w:rsidRDefault="006B3987" w:rsidP="005A04CF">
      <w:pPr>
        <w:spacing w:line="360" w:lineRule="auto"/>
        <w:rPr>
          <w:sz w:val="24"/>
          <w:szCs w:val="24"/>
        </w:rPr>
      </w:pPr>
      <w:r w:rsidRPr="00D526C6">
        <w:rPr>
          <w:sz w:val="24"/>
          <w:szCs w:val="24"/>
        </w:rPr>
        <w:t xml:space="preserve">To Display the contents of the CPP File use the </w:t>
      </w:r>
      <w:r w:rsidRPr="00D526C6">
        <w:rPr>
          <w:b/>
          <w:bCs/>
          <w:sz w:val="24"/>
          <w:szCs w:val="24"/>
        </w:rPr>
        <w:t>cat</w:t>
      </w:r>
      <w:r w:rsidRPr="00D526C6">
        <w:rPr>
          <w:sz w:val="24"/>
          <w:szCs w:val="24"/>
        </w:rPr>
        <w:t xml:space="preserve"> Command</w:t>
      </w:r>
      <w:r w:rsidR="00D526C6" w:rsidRPr="00D526C6">
        <w:rPr>
          <w:sz w:val="24"/>
          <w:szCs w:val="24"/>
        </w:rPr>
        <w:t xml:space="preserve"> as: </w:t>
      </w:r>
      <w:r w:rsidR="00D526C6" w:rsidRPr="00D526C6">
        <w:rPr>
          <w:b/>
          <w:bCs/>
          <w:sz w:val="24"/>
          <w:szCs w:val="24"/>
        </w:rPr>
        <w:t>cat</w:t>
      </w:r>
      <w:r w:rsidR="00D526C6" w:rsidRPr="00D526C6">
        <w:rPr>
          <w:sz w:val="24"/>
          <w:szCs w:val="24"/>
        </w:rPr>
        <w:t xml:space="preserve"> </w:t>
      </w:r>
      <w:proofErr w:type="spellStart"/>
      <w:proofErr w:type="gramStart"/>
      <w:r w:rsidR="00D526C6" w:rsidRPr="00D526C6">
        <w:rPr>
          <w:sz w:val="24"/>
          <w:szCs w:val="24"/>
        </w:rPr>
        <w:t>filename</w:t>
      </w:r>
      <w:r w:rsidR="00BA373E">
        <w:rPr>
          <w:sz w:val="24"/>
          <w:szCs w:val="24"/>
        </w:rPr>
        <w:t>.extension</w:t>
      </w:r>
      <w:proofErr w:type="spellEnd"/>
      <w:proofErr w:type="gramEnd"/>
      <w:r w:rsidR="00D526C6" w:rsidRPr="00D526C6">
        <w:rPr>
          <w:sz w:val="24"/>
          <w:szCs w:val="24"/>
        </w:rPr>
        <w:t>.</w:t>
      </w:r>
    </w:p>
    <w:p w14:paraId="41CBCD83" w14:textId="631FC979" w:rsidR="003F23CA" w:rsidRPr="003F23CA" w:rsidRDefault="003F23CA" w:rsidP="003F23CA">
      <w:pPr>
        <w:spacing w:line="360" w:lineRule="auto"/>
        <w:rPr>
          <w:sz w:val="24"/>
          <w:szCs w:val="24"/>
        </w:rPr>
      </w:pPr>
      <w:r w:rsidRPr="003F23CA">
        <w:rPr>
          <w:noProof/>
          <w:sz w:val="24"/>
          <w:szCs w:val="24"/>
        </w:rPr>
        <w:lastRenderedPageBreak/>
        <w:drawing>
          <wp:inline distT="0" distB="0" distL="0" distR="0" wp14:anchorId="3538095C" wp14:editId="5CFA95CA">
            <wp:extent cx="6263640" cy="3523615"/>
            <wp:effectExtent l="0" t="0" r="3810" b="635"/>
            <wp:docPr id="3206564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D7EB" w14:textId="60C235A6" w:rsidR="00D526C6" w:rsidRPr="003168CC" w:rsidRDefault="00D526C6" w:rsidP="003168CC">
      <w:pPr>
        <w:spacing w:line="360" w:lineRule="auto"/>
        <w:rPr>
          <w:sz w:val="24"/>
          <w:szCs w:val="24"/>
        </w:rPr>
      </w:pPr>
    </w:p>
    <w:p w14:paraId="1E723B7F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D526C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12</w:t>
      </w:r>
    </w:p>
    <w:p w14:paraId="1F614AE9" w14:textId="77777777" w:rsidR="00E868E4" w:rsidRPr="00565730" w:rsidRDefault="006B3987" w:rsidP="00565730">
      <w:pPr>
        <w:spacing w:line="360" w:lineRule="auto"/>
        <w:rPr>
          <w:b/>
          <w:bCs/>
          <w:color w:val="00B050"/>
          <w:sz w:val="24"/>
          <w:szCs w:val="24"/>
        </w:rPr>
      </w:pPr>
      <w:r>
        <w:rPr>
          <w:b/>
          <w:bCs/>
          <w:color w:val="404040" w:themeColor="text1" w:themeTint="BF"/>
          <w:sz w:val="28"/>
          <w:szCs w:val="28"/>
        </w:rPr>
        <w:t>Step 1</w:t>
      </w:r>
      <w:r w:rsidR="00565730">
        <w:rPr>
          <w:b/>
          <w:bCs/>
          <w:color w:val="404040" w:themeColor="text1" w:themeTint="BF"/>
          <w:sz w:val="28"/>
          <w:szCs w:val="28"/>
        </w:rPr>
        <w:t>3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1D0B6C">
        <w:rPr>
          <w:b/>
          <w:bCs/>
          <w:color w:val="404040" w:themeColor="text1" w:themeTint="BF"/>
          <w:sz w:val="28"/>
          <w:szCs w:val="28"/>
        </w:rPr>
        <w:t>Initialize Git in Directory</w:t>
      </w:r>
    </w:p>
    <w:p w14:paraId="728382F7" w14:textId="77777777" w:rsidR="001D0B6C" w:rsidRDefault="006B3987" w:rsidP="00E868E4">
      <w:pPr>
        <w:spacing w:line="360" w:lineRule="auto"/>
        <w:rPr>
          <w:b/>
          <w:bCs/>
          <w:sz w:val="24"/>
          <w:szCs w:val="24"/>
        </w:rPr>
      </w:pPr>
      <w:r w:rsidRPr="001D0B6C">
        <w:rPr>
          <w:sz w:val="24"/>
          <w:szCs w:val="24"/>
        </w:rPr>
        <w:t>To turn the directory into a Git repository, run:</w:t>
      </w:r>
      <w:r>
        <w:rPr>
          <w:sz w:val="24"/>
          <w:szCs w:val="24"/>
        </w:rPr>
        <w:t xml:space="preserve"> </w:t>
      </w:r>
      <w:r w:rsidRPr="001D0B6C">
        <w:rPr>
          <w:b/>
          <w:bCs/>
          <w:sz w:val="24"/>
          <w:szCs w:val="24"/>
        </w:rPr>
        <w:t xml:space="preserve">git </w:t>
      </w:r>
      <w:proofErr w:type="spellStart"/>
      <w:r w:rsidRPr="001D0B6C">
        <w:rPr>
          <w:b/>
          <w:bCs/>
          <w:sz w:val="24"/>
          <w:szCs w:val="24"/>
        </w:rPr>
        <w:t>init</w:t>
      </w:r>
      <w:proofErr w:type="spellEnd"/>
    </w:p>
    <w:p w14:paraId="50751919" w14:textId="145A30BF" w:rsidR="00BF4934" w:rsidRPr="00BF4934" w:rsidRDefault="00BF4934" w:rsidP="00BF4934">
      <w:pPr>
        <w:spacing w:line="360" w:lineRule="auto"/>
        <w:rPr>
          <w:sz w:val="24"/>
          <w:szCs w:val="24"/>
        </w:rPr>
      </w:pPr>
      <w:r w:rsidRPr="00BF4934">
        <w:rPr>
          <w:noProof/>
          <w:sz w:val="24"/>
          <w:szCs w:val="24"/>
        </w:rPr>
        <w:drawing>
          <wp:inline distT="0" distB="0" distL="0" distR="0" wp14:anchorId="4E2DDC9C" wp14:editId="392F0C60">
            <wp:extent cx="6263640" cy="3523615"/>
            <wp:effectExtent l="0" t="0" r="3810" b="635"/>
            <wp:docPr id="99277546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3205" w14:textId="6C75EFCC" w:rsidR="001D0B6C" w:rsidRPr="001D0B6C" w:rsidRDefault="001D0B6C" w:rsidP="00E868E4">
      <w:pPr>
        <w:spacing w:line="360" w:lineRule="auto"/>
        <w:rPr>
          <w:sz w:val="24"/>
          <w:szCs w:val="24"/>
        </w:rPr>
      </w:pPr>
    </w:p>
    <w:p w14:paraId="23936578" w14:textId="77777777" w:rsidR="003168CC" w:rsidRDefault="003168CC" w:rsidP="00E868E4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7E9BA5F3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>Figure – 13</w:t>
      </w:r>
    </w:p>
    <w:p w14:paraId="343A5AA8" w14:textId="77777777" w:rsidR="00565730" w:rsidRDefault="006B3987" w:rsidP="0056573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14: Check Git Status</w:t>
      </w:r>
    </w:p>
    <w:p w14:paraId="2A82281C" w14:textId="07C209CE" w:rsidR="00565730" w:rsidRDefault="006B3987" w:rsidP="005F6009">
      <w:pPr>
        <w:spacing w:line="360" w:lineRule="auto"/>
        <w:rPr>
          <w:b/>
          <w:bCs/>
          <w:sz w:val="24"/>
          <w:szCs w:val="24"/>
        </w:rPr>
      </w:pPr>
      <w:r w:rsidRPr="00466446">
        <w:rPr>
          <w:sz w:val="24"/>
          <w:szCs w:val="24"/>
        </w:rPr>
        <w:t xml:space="preserve">The </w:t>
      </w:r>
      <w:r w:rsidRPr="00466446">
        <w:rPr>
          <w:b/>
          <w:bCs/>
          <w:sz w:val="24"/>
          <w:szCs w:val="24"/>
        </w:rPr>
        <w:t>git status</w:t>
      </w:r>
      <w:r w:rsidRPr="00466446">
        <w:rPr>
          <w:sz w:val="24"/>
          <w:szCs w:val="24"/>
        </w:rPr>
        <w:t xml:space="preserve"> command is used to check for </w:t>
      </w:r>
      <w:r w:rsidRPr="00466446">
        <w:rPr>
          <w:b/>
          <w:bCs/>
          <w:sz w:val="24"/>
          <w:szCs w:val="24"/>
        </w:rPr>
        <w:t>untracked files</w:t>
      </w:r>
      <w:r w:rsidRPr="00466446">
        <w:rPr>
          <w:sz w:val="24"/>
          <w:szCs w:val="24"/>
        </w:rPr>
        <w:t>, along with other changes in the repository.</w:t>
      </w:r>
      <w:r w:rsidRPr="00466446">
        <w:t xml:space="preserve"> </w:t>
      </w:r>
      <w:r w:rsidRPr="00466446">
        <w:rPr>
          <w:sz w:val="24"/>
          <w:szCs w:val="24"/>
        </w:rPr>
        <w:t xml:space="preserve">You should see </w:t>
      </w:r>
      <w:r w:rsidR="00A107B8" w:rsidRPr="00466446">
        <w:rPr>
          <w:sz w:val="24"/>
          <w:szCs w:val="24"/>
        </w:rPr>
        <w:t>Hello</w:t>
      </w:r>
      <w:r w:rsidRPr="00466446">
        <w:rPr>
          <w:sz w:val="24"/>
          <w:szCs w:val="24"/>
        </w:rPr>
        <w:t xml:space="preserve">.cpp as an </w:t>
      </w:r>
      <w:r w:rsidRPr="00466446">
        <w:rPr>
          <w:b/>
          <w:bCs/>
          <w:sz w:val="24"/>
          <w:szCs w:val="24"/>
        </w:rPr>
        <w:t>untracked file</w:t>
      </w:r>
      <w:r w:rsidRPr="00466446">
        <w:rPr>
          <w:sz w:val="24"/>
          <w:szCs w:val="24"/>
        </w:rPr>
        <w:t>.</w:t>
      </w:r>
    </w:p>
    <w:p w14:paraId="4E59371E" w14:textId="2797AF32" w:rsidR="005F6009" w:rsidRPr="005F6009" w:rsidRDefault="005F6009" w:rsidP="005F6009">
      <w:pPr>
        <w:spacing w:line="360" w:lineRule="auto"/>
        <w:rPr>
          <w:b/>
          <w:bCs/>
          <w:sz w:val="24"/>
          <w:szCs w:val="24"/>
        </w:rPr>
      </w:pPr>
      <w:r w:rsidRPr="005F6009">
        <w:rPr>
          <w:b/>
          <w:bCs/>
          <w:noProof/>
          <w:sz w:val="24"/>
          <w:szCs w:val="24"/>
        </w:rPr>
        <w:drawing>
          <wp:inline distT="0" distB="0" distL="0" distR="0" wp14:anchorId="7F39254F" wp14:editId="4F3B8375">
            <wp:extent cx="6263640" cy="3523615"/>
            <wp:effectExtent l="0" t="0" r="3810" b="635"/>
            <wp:docPr id="88986803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39E09" w14:textId="77777777" w:rsidR="005F6009" w:rsidRPr="005F6009" w:rsidRDefault="005F6009" w:rsidP="005F6009">
      <w:pPr>
        <w:spacing w:line="360" w:lineRule="auto"/>
        <w:rPr>
          <w:b/>
          <w:bCs/>
          <w:sz w:val="24"/>
          <w:szCs w:val="24"/>
        </w:rPr>
      </w:pPr>
    </w:p>
    <w:p w14:paraId="5E498ED7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65730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14</w:t>
      </w:r>
    </w:p>
    <w:p w14:paraId="46F9B1AF" w14:textId="77777777" w:rsidR="00466446" w:rsidRDefault="006B3987" w:rsidP="0046644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15: </w:t>
      </w:r>
      <w:r w:rsidRPr="00466446">
        <w:rPr>
          <w:b/>
          <w:bCs/>
          <w:color w:val="404040" w:themeColor="text1" w:themeTint="BF"/>
          <w:sz w:val="28"/>
          <w:szCs w:val="28"/>
        </w:rPr>
        <w:t>Add Files to Staging Area</w:t>
      </w:r>
    </w:p>
    <w:p w14:paraId="74226FC5" w14:textId="77777777" w:rsidR="00466446" w:rsidRDefault="006B3987" w:rsidP="00466446">
      <w:pPr>
        <w:spacing w:line="36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To </w:t>
      </w:r>
      <w:r w:rsidRPr="00466446">
        <w:rPr>
          <w:sz w:val="24"/>
          <w:szCs w:val="24"/>
        </w:rPr>
        <w:t>stage all newly created and modified files</w:t>
      </w:r>
      <w:r>
        <w:rPr>
          <w:sz w:val="24"/>
          <w:szCs w:val="24"/>
        </w:rPr>
        <w:t xml:space="preserve"> use the command: </w:t>
      </w:r>
      <w:r w:rsidRPr="00466446">
        <w:rPr>
          <w:b/>
          <w:bCs/>
          <w:sz w:val="24"/>
          <w:szCs w:val="24"/>
        </w:rPr>
        <w:t xml:space="preserve">git </w:t>
      </w:r>
      <w:proofErr w:type="gramStart"/>
      <w:r w:rsidRPr="00466446">
        <w:rPr>
          <w:b/>
          <w:bCs/>
          <w:sz w:val="24"/>
          <w:szCs w:val="24"/>
        </w:rPr>
        <w:t>add .</w:t>
      </w:r>
      <w:proofErr w:type="gramEnd"/>
    </w:p>
    <w:p w14:paraId="6826D9AA" w14:textId="77777777" w:rsidR="00F4599A" w:rsidRDefault="006B3987" w:rsidP="00F4599A">
      <w:pPr>
        <w:spacing w:line="360" w:lineRule="auto"/>
        <w:rPr>
          <w:b/>
          <w:bCs/>
          <w:sz w:val="24"/>
          <w:szCs w:val="24"/>
        </w:rPr>
      </w:pPr>
      <w:r w:rsidRPr="00F4599A">
        <w:rPr>
          <w:sz w:val="24"/>
          <w:szCs w:val="24"/>
        </w:rPr>
        <w:t>To confirm, check the status again</w:t>
      </w:r>
      <w:r>
        <w:rPr>
          <w:sz w:val="24"/>
          <w:szCs w:val="24"/>
        </w:rPr>
        <w:t xml:space="preserve"> using the command</w:t>
      </w:r>
      <w:r w:rsidRPr="00F4599A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F4599A">
        <w:rPr>
          <w:b/>
          <w:bCs/>
          <w:sz w:val="24"/>
          <w:szCs w:val="24"/>
        </w:rPr>
        <w:t>git status</w:t>
      </w:r>
      <w:r>
        <w:rPr>
          <w:b/>
          <w:bCs/>
          <w:sz w:val="24"/>
          <w:szCs w:val="24"/>
        </w:rPr>
        <w:t xml:space="preserve"> </w:t>
      </w:r>
    </w:p>
    <w:p w14:paraId="35794DC3" w14:textId="77777777" w:rsidR="00F4599A" w:rsidRDefault="006B3987" w:rsidP="00F4599A">
      <w:pPr>
        <w:spacing w:line="360" w:lineRule="auto"/>
        <w:rPr>
          <w:sz w:val="24"/>
          <w:szCs w:val="24"/>
        </w:rPr>
      </w:pPr>
      <w:r w:rsidRPr="00F4599A">
        <w:rPr>
          <w:sz w:val="24"/>
          <w:szCs w:val="24"/>
        </w:rPr>
        <w:t xml:space="preserve">Now, all tracked files will appear as </w:t>
      </w:r>
      <w:r w:rsidRPr="00F4599A">
        <w:rPr>
          <w:b/>
          <w:bCs/>
          <w:sz w:val="24"/>
          <w:szCs w:val="24"/>
        </w:rPr>
        <w:t>staged</w:t>
      </w:r>
      <w:r w:rsidRPr="00F4599A">
        <w:rPr>
          <w:sz w:val="24"/>
          <w:szCs w:val="24"/>
        </w:rPr>
        <w:t>.</w:t>
      </w:r>
    </w:p>
    <w:p w14:paraId="274CC7D6" w14:textId="7147EA07" w:rsidR="005F6009" w:rsidRPr="005F6009" w:rsidRDefault="005F6009" w:rsidP="005F6009">
      <w:pPr>
        <w:spacing w:line="360" w:lineRule="auto"/>
        <w:rPr>
          <w:b/>
          <w:bCs/>
          <w:sz w:val="24"/>
          <w:szCs w:val="24"/>
        </w:rPr>
      </w:pPr>
      <w:r w:rsidRPr="005F600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7043406" wp14:editId="636C5D13">
            <wp:extent cx="6263640" cy="3523615"/>
            <wp:effectExtent l="0" t="0" r="3810" b="635"/>
            <wp:docPr id="161654760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071D" w14:textId="20B5E1EF" w:rsidR="00F4599A" w:rsidRDefault="00F4599A" w:rsidP="00466446">
      <w:pPr>
        <w:spacing w:line="360" w:lineRule="auto"/>
        <w:rPr>
          <w:b/>
          <w:bCs/>
          <w:sz w:val="24"/>
          <w:szCs w:val="24"/>
        </w:rPr>
      </w:pPr>
    </w:p>
    <w:p w14:paraId="21ACA05F" w14:textId="77777777" w:rsidR="00F4599A" w:rsidRDefault="00F4599A" w:rsidP="00466446">
      <w:pPr>
        <w:spacing w:line="360" w:lineRule="auto"/>
        <w:rPr>
          <w:sz w:val="24"/>
          <w:szCs w:val="24"/>
        </w:rPr>
      </w:pPr>
    </w:p>
    <w:p w14:paraId="76912B2F" w14:textId="77777777" w:rsidR="00F4599A" w:rsidRDefault="006B3987" w:rsidP="000C277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F4599A">
        <w:rPr>
          <w:b/>
          <w:bCs/>
          <w:color w:val="00B050"/>
          <w:sz w:val="24"/>
          <w:szCs w:val="24"/>
        </w:rPr>
        <w:t xml:space="preserve">Figure – </w:t>
      </w:r>
      <w:r w:rsidR="00B8772F">
        <w:rPr>
          <w:b/>
          <w:bCs/>
          <w:color w:val="00B050"/>
          <w:sz w:val="24"/>
          <w:szCs w:val="24"/>
        </w:rPr>
        <w:t>15</w:t>
      </w:r>
    </w:p>
    <w:p w14:paraId="3A329FA3" w14:textId="77777777" w:rsidR="00EA05E1" w:rsidRDefault="006B3987" w:rsidP="00EA05E1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</w:t>
      </w:r>
      <w:r w:rsidR="000C277C">
        <w:rPr>
          <w:b/>
          <w:bCs/>
          <w:color w:val="404040" w:themeColor="text1" w:themeTint="BF"/>
          <w:sz w:val="28"/>
          <w:szCs w:val="28"/>
        </w:rPr>
        <w:t>6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DC64E3">
        <w:rPr>
          <w:b/>
          <w:bCs/>
          <w:color w:val="404040" w:themeColor="text1" w:themeTint="BF"/>
          <w:sz w:val="28"/>
          <w:szCs w:val="28"/>
        </w:rPr>
        <w:t>Commit the File</w:t>
      </w:r>
    </w:p>
    <w:p w14:paraId="6FB7D3F9" w14:textId="7D76FA16" w:rsidR="00F9287E" w:rsidRPr="00F9287E" w:rsidRDefault="00F9287E" w:rsidP="00EA05E1">
      <w:pPr>
        <w:spacing w:line="360" w:lineRule="auto"/>
        <w:rPr>
          <w:b/>
          <w:bCs/>
          <w:sz w:val="24"/>
          <w:szCs w:val="24"/>
        </w:rPr>
      </w:pPr>
      <w:r w:rsidRPr="000C277C">
        <w:rPr>
          <w:sz w:val="24"/>
          <w:szCs w:val="24"/>
        </w:rPr>
        <w:t xml:space="preserve">To save </w:t>
      </w:r>
      <w:r w:rsidRPr="000C277C">
        <w:rPr>
          <w:b/>
          <w:bCs/>
          <w:sz w:val="24"/>
          <w:szCs w:val="24"/>
        </w:rPr>
        <w:t xml:space="preserve">commit: Added </w:t>
      </w:r>
      <w:proofErr w:type="spellStart"/>
      <w:r w:rsidRPr="000C277C">
        <w:rPr>
          <w:b/>
          <w:bCs/>
          <w:sz w:val="24"/>
          <w:szCs w:val="24"/>
        </w:rPr>
        <w:t>main.cpp"</w:t>
      </w:r>
      <w:r w:rsidRPr="000C277C">
        <w:rPr>
          <w:sz w:val="24"/>
          <w:szCs w:val="24"/>
        </w:rPr>
        <w:t>the</w:t>
      </w:r>
      <w:proofErr w:type="spellEnd"/>
      <w:r w:rsidRPr="000C277C">
        <w:rPr>
          <w:sz w:val="24"/>
          <w:szCs w:val="24"/>
        </w:rPr>
        <w:t xml:space="preserve"> changes in Git, commit the file with a message</w:t>
      </w:r>
      <w:r w:rsidRPr="000C277C">
        <w:rPr>
          <w:b/>
          <w:bCs/>
          <w:sz w:val="24"/>
          <w:szCs w:val="24"/>
        </w:rPr>
        <w:t xml:space="preserve">: git commit -m "Initial </w:t>
      </w:r>
    </w:p>
    <w:p w14:paraId="244622C3" w14:textId="6E015100" w:rsidR="001B325C" w:rsidRPr="001B325C" w:rsidRDefault="001B325C" w:rsidP="001B325C">
      <w:pPr>
        <w:spacing w:line="360" w:lineRule="auto"/>
        <w:rPr>
          <w:sz w:val="24"/>
          <w:szCs w:val="24"/>
        </w:rPr>
      </w:pPr>
      <w:r w:rsidRPr="001B325C">
        <w:rPr>
          <w:noProof/>
          <w:sz w:val="24"/>
          <w:szCs w:val="24"/>
        </w:rPr>
        <w:lastRenderedPageBreak/>
        <w:drawing>
          <wp:inline distT="0" distB="0" distL="0" distR="0" wp14:anchorId="148DF03D" wp14:editId="222AEA54">
            <wp:extent cx="6263640" cy="3523615"/>
            <wp:effectExtent l="0" t="0" r="3810" b="635"/>
            <wp:docPr id="61468392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86D1" w14:textId="103802D9" w:rsidR="00F9287E" w:rsidRDefault="00F9287E" w:rsidP="00EA05E1">
      <w:pPr>
        <w:spacing w:line="360" w:lineRule="auto"/>
        <w:rPr>
          <w:sz w:val="24"/>
          <w:szCs w:val="24"/>
        </w:rPr>
      </w:pPr>
    </w:p>
    <w:p w14:paraId="49116299" w14:textId="77777777" w:rsidR="000C277C" w:rsidRDefault="000C277C" w:rsidP="00466446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198ED231" w14:textId="77777777" w:rsidR="00F271D5" w:rsidRDefault="00F271D5" w:rsidP="00F271D5">
      <w:pPr>
        <w:pStyle w:val="Heading2"/>
      </w:pPr>
    </w:p>
    <w:p w14:paraId="3B006BD6" w14:textId="77777777" w:rsidR="000C277C" w:rsidRDefault="006B3987" w:rsidP="0067549F">
      <w:pPr>
        <w:spacing w:line="360" w:lineRule="auto"/>
        <w:jc w:val="center"/>
        <w:rPr>
          <w:b/>
          <w:bCs/>
          <w:color w:val="00B050"/>
          <w:sz w:val="24"/>
          <w:szCs w:val="24"/>
        </w:rPr>
        <w:sectPr w:rsidR="000C277C" w:rsidSect="00254076">
          <w:footerReference w:type="default" r:id="rId49"/>
          <w:pgSz w:w="11906" w:h="16838"/>
          <w:pgMar w:top="1021" w:right="1021" w:bottom="1021" w:left="1021" w:header="709" w:footer="709" w:gutter="0"/>
          <w:pgNumType w:start="11"/>
          <w:cols w:space="708"/>
          <w:docGrid w:linePitch="360"/>
        </w:sectPr>
      </w:pPr>
      <w:r w:rsidRPr="000C277C">
        <w:rPr>
          <w:b/>
          <w:bCs/>
          <w:color w:val="00B050"/>
          <w:sz w:val="24"/>
          <w:szCs w:val="24"/>
        </w:rPr>
        <w:t>Figure – 1</w:t>
      </w:r>
      <w:r>
        <w:rPr>
          <w:b/>
          <w:bCs/>
          <w:color w:val="00B050"/>
          <w:sz w:val="24"/>
          <w:szCs w:val="24"/>
        </w:rPr>
        <w:t>6</w:t>
      </w:r>
    </w:p>
    <w:p w14:paraId="1A35CBEF" w14:textId="77777777" w:rsidR="00106211" w:rsidRPr="00320503" w:rsidRDefault="006B3987" w:rsidP="003A5D96">
      <w:pPr>
        <w:jc w:val="center"/>
        <w:rPr>
          <w:b/>
          <w:bCs/>
          <w:color w:val="00B0F0"/>
          <w:sz w:val="40"/>
          <w:szCs w:val="40"/>
        </w:rPr>
      </w:pPr>
      <w:r w:rsidRPr="00320503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1CDD457A" w14:textId="77777777" w:rsidR="00320503" w:rsidRDefault="006B3987" w:rsidP="00320503">
      <w:pPr>
        <w:jc w:val="center"/>
        <w:rPr>
          <w:b/>
          <w:bCs/>
          <w:color w:val="FF0000"/>
          <w:sz w:val="36"/>
          <w:szCs w:val="36"/>
        </w:rPr>
      </w:pPr>
      <w:proofErr w:type="gramStart"/>
      <w:r w:rsidRPr="00320503">
        <w:rPr>
          <w:b/>
          <w:bCs/>
          <w:color w:val="FF0000"/>
          <w:sz w:val="36"/>
          <w:szCs w:val="36"/>
          <w:u w:val="single"/>
        </w:rPr>
        <w:t>LAB</w:t>
      </w:r>
      <w:r w:rsidRPr="00320503">
        <w:rPr>
          <w:b/>
          <w:bCs/>
          <w:color w:val="FF0000"/>
          <w:sz w:val="36"/>
          <w:szCs w:val="36"/>
        </w:rPr>
        <w:t xml:space="preserve">  </w:t>
      </w:r>
      <w:r w:rsidRPr="00320503">
        <w:rPr>
          <w:b/>
          <w:bCs/>
          <w:color w:val="FF0000"/>
          <w:sz w:val="36"/>
          <w:szCs w:val="36"/>
          <w:u w:val="single"/>
        </w:rPr>
        <w:t>REPORT</w:t>
      </w:r>
      <w:proofErr w:type="gramEnd"/>
      <w:r w:rsidRPr="00320503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320503">
        <w:rPr>
          <w:b/>
          <w:bCs/>
          <w:color w:val="FF0000"/>
          <w:sz w:val="36"/>
          <w:szCs w:val="36"/>
        </w:rPr>
        <w:t xml:space="preserve"> 3</w:t>
      </w:r>
    </w:p>
    <w:p w14:paraId="6FBF0EE4" w14:textId="77777777" w:rsidR="00320503" w:rsidRDefault="006B3987" w:rsidP="003A5D9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1: Check Git Commit History</w:t>
      </w:r>
    </w:p>
    <w:p w14:paraId="0FAB3C2A" w14:textId="77777777" w:rsidR="003A5D96" w:rsidRPr="003A5D96" w:rsidRDefault="006B3987" w:rsidP="003A5D96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The</w:t>
      </w:r>
      <w:proofErr w:type="gramEnd"/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A5D9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git log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 displays the commit history in detail.</w:t>
      </w:r>
    </w:p>
    <w:p w14:paraId="372FCA23" w14:textId="77777777" w:rsidR="00320503" w:rsidRPr="003A5D96" w:rsidRDefault="006B3987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It</w:t>
      </w:r>
      <w:proofErr w:type="gramEnd"/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shows the commit hash, author, date, and commit message.</w:t>
      </w:r>
    </w:p>
    <w:p w14:paraId="44C79275" w14:textId="57E9FC7F" w:rsidR="00491F0D" w:rsidRPr="00491F0D" w:rsidRDefault="00491F0D" w:rsidP="00491F0D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91F0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CAD05E2" wp14:editId="78DF1B65">
            <wp:extent cx="6263640" cy="3523615"/>
            <wp:effectExtent l="0" t="0" r="3810" b="635"/>
            <wp:docPr id="168601994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935F" w14:textId="240C187D" w:rsidR="003A5D96" w:rsidRPr="00F271D5" w:rsidRDefault="003A5D96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EE6B71" w14:textId="77777777" w:rsidR="003A5D96" w:rsidRDefault="003A5D96" w:rsidP="003A5D96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29CB646" w14:textId="77777777" w:rsidR="003A5D96" w:rsidRPr="003A5D96" w:rsidRDefault="006B3987" w:rsidP="00D446E8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3A5D96">
        <w:rPr>
          <w:b/>
          <w:bCs/>
          <w:color w:val="00B050"/>
          <w:sz w:val="24"/>
          <w:szCs w:val="24"/>
        </w:rPr>
        <w:t>Figure – 1</w:t>
      </w:r>
    </w:p>
    <w:p w14:paraId="01098EAC" w14:textId="77777777" w:rsidR="003A5D96" w:rsidRDefault="006B3987" w:rsidP="003A5D9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>Step 2: View Git Log in One Line Format</w:t>
      </w:r>
    </w:p>
    <w:p w14:paraId="66B31E0B" w14:textId="77777777" w:rsidR="003A5D96" w:rsidRPr="003A5D96" w:rsidRDefault="006B3987" w:rsidP="003A5D96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The</w:t>
      </w:r>
      <w:proofErr w:type="gramEnd"/>
      <w:r w:rsidRPr="003A5D9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git log --</w:t>
      </w:r>
      <w:proofErr w:type="spellStart"/>
      <w:r w:rsidRPr="003A5D9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oneline</w:t>
      </w:r>
      <w:proofErr w:type="spellEnd"/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 displays a compact version of the commit history.</w:t>
      </w:r>
    </w:p>
    <w:p w14:paraId="009489BB" w14:textId="77777777" w:rsidR="003A5D96" w:rsidRDefault="006B3987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It</w:t>
      </w:r>
      <w:proofErr w:type="gramEnd"/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only shows the commit hash and the commit message.</w:t>
      </w:r>
    </w:p>
    <w:p w14:paraId="4B9D65BD" w14:textId="754DDEEE" w:rsidR="001419B4" w:rsidRPr="001419B4" w:rsidRDefault="001419B4" w:rsidP="001419B4">
      <w:pPr>
        <w:spacing w:line="360" w:lineRule="auto"/>
        <w:rPr>
          <w:sz w:val="24"/>
          <w:szCs w:val="24"/>
        </w:rPr>
      </w:pPr>
      <w:r w:rsidRPr="001419B4">
        <w:rPr>
          <w:noProof/>
          <w:sz w:val="24"/>
          <w:szCs w:val="24"/>
        </w:rPr>
        <w:lastRenderedPageBreak/>
        <w:drawing>
          <wp:inline distT="0" distB="0" distL="0" distR="0" wp14:anchorId="4E526FF2" wp14:editId="61CFB852">
            <wp:extent cx="6263640" cy="3523615"/>
            <wp:effectExtent l="0" t="0" r="3810" b="635"/>
            <wp:docPr id="193521319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AF37" w14:textId="7BB61053" w:rsidR="003A5D96" w:rsidRPr="00060203" w:rsidRDefault="003A5D96" w:rsidP="00060203">
      <w:pPr>
        <w:spacing w:line="360" w:lineRule="auto"/>
        <w:rPr>
          <w:sz w:val="24"/>
          <w:szCs w:val="24"/>
        </w:rPr>
      </w:pPr>
    </w:p>
    <w:p w14:paraId="09FFAF18" w14:textId="77777777" w:rsidR="003A5D96" w:rsidRDefault="006B3987" w:rsidP="00B149E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3A5D96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3A5D96">
        <w:rPr>
          <w:b/>
          <w:bCs/>
          <w:color w:val="00B050"/>
          <w:sz w:val="24"/>
          <w:szCs w:val="24"/>
        </w:rPr>
        <w:t xml:space="preserve"> 2</w:t>
      </w:r>
    </w:p>
    <w:p w14:paraId="30ECE497" w14:textId="77777777" w:rsidR="00AF6D7C" w:rsidRDefault="006B3987" w:rsidP="00AF6D7C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3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AF6D7C">
        <w:rPr>
          <w:b/>
          <w:bCs/>
          <w:color w:val="404040" w:themeColor="text1" w:themeTint="BF"/>
          <w:sz w:val="28"/>
          <w:szCs w:val="28"/>
        </w:rPr>
        <w:t xml:space="preserve">Modify the </w:t>
      </w:r>
      <w:r>
        <w:rPr>
          <w:b/>
          <w:bCs/>
          <w:color w:val="404040" w:themeColor="text1" w:themeTint="BF"/>
          <w:sz w:val="28"/>
          <w:szCs w:val="28"/>
        </w:rPr>
        <w:t>Hello</w:t>
      </w:r>
      <w:r w:rsidRPr="00AF6D7C">
        <w:rPr>
          <w:b/>
          <w:bCs/>
          <w:color w:val="404040" w:themeColor="text1" w:themeTint="BF"/>
          <w:sz w:val="28"/>
          <w:szCs w:val="28"/>
        </w:rPr>
        <w:t>.cpp File (First Change)</w:t>
      </w:r>
    </w:p>
    <w:p w14:paraId="0B0A4987" w14:textId="77777777" w:rsidR="00AF6D7C" w:rsidRPr="00AF6D7C" w:rsidRDefault="006B3987" w:rsidP="00AF6D7C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Open</w:t>
      </w:r>
      <w:proofErr w:type="gramEnd"/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Hello</w:t>
      </w: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.</w:t>
      </w:r>
      <w:r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cpp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 in a text editor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using the</w:t>
      </w:r>
      <w:r w:rsidRPr="00AF6D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vi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24B37D43" w14:textId="77777777" w:rsidR="00AF6D7C" w:rsidRPr="00AF6D7C" w:rsidRDefault="006B3987" w:rsidP="00AF6D7C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Make</w:t>
      </w:r>
      <w:proofErr w:type="gramEnd"/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small change (e.g., add a new function or modify a print statement).</w:t>
      </w:r>
    </w:p>
    <w:p w14:paraId="14D9362E" w14:textId="77777777" w:rsidR="00AF6D7C" w:rsidRDefault="006B3987" w:rsidP="00AF6D7C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Save</w:t>
      </w:r>
      <w:proofErr w:type="gramEnd"/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file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display it using the</w:t>
      </w:r>
      <w:r w:rsidRPr="00AF6D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cat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command.</w:t>
      </w:r>
    </w:p>
    <w:p w14:paraId="724872AD" w14:textId="21479F83" w:rsidR="001419B4" w:rsidRPr="001419B4" w:rsidRDefault="001419B4" w:rsidP="001419B4">
      <w:pPr>
        <w:spacing w:line="360" w:lineRule="auto"/>
        <w:rPr>
          <w:color w:val="404040" w:themeColor="text1" w:themeTint="BF"/>
          <w:sz w:val="24"/>
          <w:szCs w:val="24"/>
        </w:rPr>
      </w:pPr>
      <w:r w:rsidRPr="001419B4">
        <w:rPr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5015E03D" wp14:editId="70D2CB57">
            <wp:extent cx="6263640" cy="3523615"/>
            <wp:effectExtent l="0" t="0" r="3810" b="635"/>
            <wp:docPr id="190307036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3715" w14:textId="47E65639" w:rsidR="00AF6D7C" w:rsidRPr="00AF6D7C" w:rsidRDefault="00AF6D7C" w:rsidP="00AF6D7C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436104F" w14:textId="77777777" w:rsidR="00AF6D7C" w:rsidRDefault="00AF6D7C" w:rsidP="00060203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491C7E5D" w14:textId="77777777" w:rsidR="00AF6D7C" w:rsidRDefault="006B3987" w:rsidP="00AF6D7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F6D7C">
        <w:rPr>
          <w:b/>
          <w:bCs/>
          <w:color w:val="00B050"/>
          <w:sz w:val="24"/>
          <w:szCs w:val="24"/>
        </w:rPr>
        <w:t>Figure – 3</w:t>
      </w:r>
    </w:p>
    <w:p w14:paraId="6528A38E" w14:textId="77777777" w:rsidR="00AF6D7C" w:rsidRDefault="006B3987" w:rsidP="00AF6D7C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4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AF6D7C">
        <w:rPr>
          <w:b/>
          <w:bCs/>
          <w:color w:val="404040" w:themeColor="text1" w:themeTint="BF"/>
          <w:sz w:val="28"/>
          <w:szCs w:val="28"/>
        </w:rPr>
        <w:t>Stage and Commit the First Change</w:t>
      </w:r>
    </w:p>
    <w:p w14:paraId="63175C65" w14:textId="77777777" w:rsidR="00B413C1" w:rsidRDefault="006B3987" w:rsidP="00B413C1">
      <w:pPr>
        <w:spacing w:line="360" w:lineRule="auto"/>
        <w:rPr>
          <w:sz w:val="24"/>
          <w:szCs w:val="24"/>
        </w:rPr>
      </w:pPr>
      <w:r w:rsidRPr="00B413C1">
        <w:rPr>
          <w:sz w:val="24"/>
          <w:szCs w:val="24"/>
        </w:rPr>
        <w:t xml:space="preserve">Use </w:t>
      </w:r>
      <w:r w:rsidRPr="00B413C1">
        <w:rPr>
          <w:b/>
          <w:bCs/>
          <w:sz w:val="24"/>
          <w:szCs w:val="24"/>
        </w:rPr>
        <w:t xml:space="preserve">git </w:t>
      </w:r>
      <w:proofErr w:type="gramStart"/>
      <w:r w:rsidRPr="00B413C1">
        <w:rPr>
          <w:b/>
          <w:bCs/>
          <w:sz w:val="24"/>
          <w:szCs w:val="24"/>
        </w:rPr>
        <w:t>add .</w:t>
      </w:r>
      <w:proofErr w:type="gramEnd"/>
      <w:r w:rsidRPr="00B413C1">
        <w:rPr>
          <w:sz w:val="24"/>
          <w:szCs w:val="24"/>
        </w:rPr>
        <w:t xml:space="preserve"> command </w:t>
      </w:r>
      <w:proofErr w:type="gramStart"/>
      <w:r w:rsidRPr="00B413C1">
        <w:rPr>
          <w:sz w:val="24"/>
          <w:szCs w:val="24"/>
        </w:rPr>
        <w:t>to  stage</w:t>
      </w:r>
      <w:proofErr w:type="gramEnd"/>
      <w:r w:rsidRPr="00B413C1">
        <w:rPr>
          <w:sz w:val="24"/>
          <w:szCs w:val="24"/>
        </w:rPr>
        <w:t xml:space="preserve"> the modified file for commit</w:t>
      </w:r>
      <w:r>
        <w:rPr>
          <w:sz w:val="24"/>
          <w:szCs w:val="24"/>
        </w:rPr>
        <w:t xml:space="preserve"> </w:t>
      </w:r>
      <w:r w:rsidRPr="00B413C1">
        <w:rPr>
          <w:b/>
          <w:bCs/>
          <w:sz w:val="24"/>
          <w:szCs w:val="24"/>
        </w:rPr>
        <w:t>and git commit -m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 w:rsidRPr="00B413C1">
        <w:rPr>
          <w:sz w:val="24"/>
          <w:szCs w:val="24"/>
        </w:rPr>
        <w:t xml:space="preserve"> create a commit with a message describing the change.</w:t>
      </w:r>
    </w:p>
    <w:p w14:paraId="0192F5E7" w14:textId="02901452" w:rsidR="005B303F" w:rsidRPr="005B303F" w:rsidRDefault="005B303F" w:rsidP="005B303F">
      <w:pPr>
        <w:spacing w:line="360" w:lineRule="auto"/>
        <w:rPr>
          <w:sz w:val="24"/>
          <w:szCs w:val="24"/>
        </w:rPr>
      </w:pPr>
      <w:r w:rsidRPr="005B303F">
        <w:rPr>
          <w:noProof/>
          <w:sz w:val="24"/>
          <w:szCs w:val="24"/>
        </w:rPr>
        <w:lastRenderedPageBreak/>
        <w:drawing>
          <wp:inline distT="0" distB="0" distL="0" distR="0" wp14:anchorId="6C1BCCF6" wp14:editId="4E1E05D6">
            <wp:extent cx="6263640" cy="3523615"/>
            <wp:effectExtent l="0" t="0" r="3810" b="635"/>
            <wp:docPr id="49825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0343" w14:textId="1839EEBB" w:rsidR="00B149EA" w:rsidRPr="00060203" w:rsidRDefault="00B149EA" w:rsidP="00060203">
      <w:pPr>
        <w:spacing w:line="360" w:lineRule="auto"/>
        <w:rPr>
          <w:sz w:val="24"/>
          <w:szCs w:val="24"/>
        </w:rPr>
      </w:pPr>
    </w:p>
    <w:p w14:paraId="40680764" w14:textId="77777777" w:rsidR="00B149EA" w:rsidRDefault="006B3987" w:rsidP="00B149E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B149EA">
        <w:rPr>
          <w:b/>
          <w:bCs/>
          <w:color w:val="00B050"/>
          <w:sz w:val="24"/>
          <w:szCs w:val="24"/>
        </w:rPr>
        <w:t>Figure – 4</w:t>
      </w:r>
    </w:p>
    <w:p w14:paraId="71F07073" w14:textId="77777777" w:rsidR="00827240" w:rsidRDefault="006B3987" w:rsidP="0082724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827240">
        <w:rPr>
          <w:b/>
          <w:bCs/>
          <w:color w:val="404040" w:themeColor="text1" w:themeTint="BF"/>
          <w:sz w:val="28"/>
          <w:szCs w:val="28"/>
        </w:rPr>
        <w:t xml:space="preserve">Modify the </w:t>
      </w:r>
      <w:r>
        <w:rPr>
          <w:b/>
          <w:bCs/>
          <w:color w:val="404040" w:themeColor="text1" w:themeTint="BF"/>
          <w:sz w:val="28"/>
          <w:szCs w:val="28"/>
        </w:rPr>
        <w:t>Hello</w:t>
      </w:r>
      <w:r w:rsidRPr="00827240">
        <w:rPr>
          <w:b/>
          <w:bCs/>
          <w:color w:val="404040" w:themeColor="text1" w:themeTint="BF"/>
          <w:sz w:val="28"/>
          <w:szCs w:val="28"/>
        </w:rPr>
        <w:t>.cpp File Again (Second Change)</w:t>
      </w:r>
    </w:p>
    <w:p w14:paraId="3016E5E9" w14:textId="77777777" w:rsidR="00827240" w:rsidRPr="00827240" w:rsidRDefault="006B3987" w:rsidP="00827240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Make</w:t>
      </w:r>
      <w:proofErr w:type="gramEnd"/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another change in the same </w:t>
      </w:r>
      <w:r w:rsidRPr="00827240"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n-IN"/>
          <w14:ligatures w14:val="none"/>
        </w:rPr>
        <w:t>Hello.cpp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file.</w:t>
      </w:r>
    </w:p>
    <w:p w14:paraId="797EF87A" w14:textId="77777777" w:rsidR="00827240" w:rsidRPr="00827240" w:rsidRDefault="006B3987" w:rsidP="00827240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Example</w:t>
      </w:r>
      <w:proofErr w:type="gramEnd"/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Modify a different function or add a new comment.</w:t>
      </w:r>
    </w:p>
    <w:p w14:paraId="170F628C" w14:textId="77777777" w:rsidR="00827240" w:rsidRDefault="006B3987" w:rsidP="00827240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Save</w:t>
      </w:r>
      <w:proofErr w:type="gramEnd"/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file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commit it.</w:t>
      </w:r>
    </w:p>
    <w:p w14:paraId="5F379DA4" w14:textId="7951EB3B" w:rsidR="005B303F" w:rsidRPr="005B303F" w:rsidRDefault="005B303F" w:rsidP="005B303F">
      <w:pPr>
        <w:spacing w:line="360" w:lineRule="auto"/>
        <w:rPr>
          <w:color w:val="404040" w:themeColor="text1" w:themeTint="BF"/>
          <w:sz w:val="24"/>
          <w:szCs w:val="24"/>
        </w:rPr>
      </w:pPr>
      <w:r w:rsidRPr="005B303F">
        <w:rPr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67205A5D" wp14:editId="12AB3BB3">
            <wp:extent cx="6263640" cy="3523615"/>
            <wp:effectExtent l="0" t="0" r="3810" b="635"/>
            <wp:docPr id="94611179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2FA2" w14:textId="64E36A54" w:rsidR="00827240" w:rsidRDefault="00827240" w:rsidP="00060203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58A91F16" w14:textId="77777777" w:rsidR="00827240" w:rsidRDefault="00827240" w:rsidP="003A5D96">
      <w:pPr>
        <w:spacing w:line="360" w:lineRule="auto"/>
        <w:jc w:val="center"/>
        <w:rPr>
          <w:color w:val="404040" w:themeColor="text1" w:themeTint="BF"/>
          <w:sz w:val="24"/>
          <w:szCs w:val="24"/>
        </w:rPr>
      </w:pPr>
    </w:p>
    <w:p w14:paraId="6B1A6289" w14:textId="77777777" w:rsidR="00827240" w:rsidRDefault="006B3987" w:rsidP="0082724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827240">
        <w:rPr>
          <w:b/>
          <w:bCs/>
          <w:color w:val="00B050"/>
          <w:sz w:val="24"/>
          <w:szCs w:val="24"/>
        </w:rPr>
        <w:t>Figure – 5</w:t>
      </w:r>
    </w:p>
    <w:p w14:paraId="6E430FE9" w14:textId="77777777" w:rsidR="00827240" w:rsidRDefault="006B3987" w:rsidP="0082724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6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827240">
        <w:rPr>
          <w:b/>
          <w:bCs/>
          <w:color w:val="404040" w:themeColor="text1" w:themeTint="BF"/>
          <w:sz w:val="28"/>
          <w:szCs w:val="28"/>
        </w:rPr>
        <w:t>View Git Log Again in One Line Format</w:t>
      </w:r>
    </w:p>
    <w:p w14:paraId="1DC65E73" w14:textId="77777777" w:rsidR="00827240" w:rsidRDefault="006B3987" w:rsidP="00827240">
      <w:pPr>
        <w:spacing w:line="360" w:lineRule="auto"/>
        <w:rPr>
          <w:color w:val="404040" w:themeColor="text1" w:themeTint="BF"/>
          <w:sz w:val="24"/>
          <w:szCs w:val="24"/>
        </w:rPr>
      </w:pPr>
      <w:r w:rsidRPr="00827240">
        <w:rPr>
          <w:color w:val="404040" w:themeColor="text1" w:themeTint="BF"/>
          <w:sz w:val="24"/>
          <w:szCs w:val="24"/>
        </w:rPr>
        <w:t>This will now show the latest two commits along with previous commits.</w:t>
      </w:r>
    </w:p>
    <w:p w14:paraId="699F276C" w14:textId="52A0FF3E" w:rsidR="00A164F9" w:rsidRPr="00A164F9" w:rsidRDefault="00A164F9" w:rsidP="00A164F9">
      <w:pPr>
        <w:spacing w:line="360" w:lineRule="auto"/>
        <w:rPr>
          <w:color w:val="404040" w:themeColor="text1" w:themeTint="BF"/>
          <w:sz w:val="24"/>
          <w:szCs w:val="24"/>
        </w:rPr>
      </w:pPr>
      <w:r w:rsidRPr="00A164F9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4811B024" wp14:editId="7EF185E9">
            <wp:extent cx="6263640" cy="3523615"/>
            <wp:effectExtent l="0" t="0" r="3810" b="635"/>
            <wp:docPr id="105672396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2717" w14:textId="5FEC5128" w:rsidR="00527ACD" w:rsidRDefault="00527ACD" w:rsidP="002551FF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64D9970" w14:textId="77777777" w:rsidR="00527ACD" w:rsidRPr="00527ACD" w:rsidRDefault="006B3987" w:rsidP="00527AC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27ACD">
        <w:rPr>
          <w:b/>
          <w:bCs/>
          <w:color w:val="00B050"/>
          <w:sz w:val="24"/>
          <w:szCs w:val="24"/>
        </w:rPr>
        <w:t>Figure – 6</w:t>
      </w:r>
    </w:p>
    <w:p w14:paraId="1A0446BD" w14:textId="77777777" w:rsidR="00527ACD" w:rsidRDefault="00527ACD" w:rsidP="003A5D96">
      <w:pPr>
        <w:spacing w:line="360" w:lineRule="auto"/>
        <w:jc w:val="center"/>
        <w:rPr>
          <w:color w:val="404040" w:themeColor="text1" w:themeTint="BF"/>
          <w:sz w:val="24"/>
          <w:szCs w:val="24"/>
        </w:rPr>
      </w:pPr>
    </w:p>
    <w:p w14:paraId="311A8D9D" w14:textId="77777777" w:rsidR="00527ACD" w:rsidRDefault="006B3987" w:rsidP="00527ACD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527ACD">
        <w:rPr>
          <w:b/>
          <w:bCs/>
          <w:color w:val="404040" w:themeColor="text1" w:themeTint="BF"/>
          <w:sz w:val="28"/>
          <w:szCs w:val="28"/>
        </w:rPr>
        <w:t>View Differences Between Commits</w:t>
      </w:r>
    </w:p>
    <w:p w14:paraId="62B7886A" w14:textId="77777777" w:rsidR="00527ACD" w:rsidRDefault="006B3987" w:rsidP="00527ACD">
      <w:pPr>
        <w:spacing w:line="360" w:lineRule="auto"/>
        <w:rPr>
          <w:color w:val="404040" w:themeColor="text1" w:themeTint="BF"/>
          <w:sz w:val="24"/>
          <w:szCs w:val="24"/>
        </w:rPr>
      </w:pPr>
      <w:r w:rsidRPr="00527ACD">
        <w:rPr>
          <w:color w:val="404040" w:themeColor="text1" w:themeTint="BF"/>
          <w:sz w:val="24"/>
          <w:szCs w:val="24"/>
        </w:rPr>
        <w:t>Th</w:t>
      </w:r>
      <w:r>
        <w:rPr>
          <w:color w:val="404040" w:themeColor="text1" w:themeTint="BF"/>
          <w:sz w:val="24"/>
          <w:szCs w:val="24"/>
        </w:rPr>
        <w:t xml:space="preserve">e </w:t>
      </w:r>
      <w:r>
        <w:rPr>
          <w:b/>
          <w:bCs/>
          <w:color w:val="404040" w:themeColor="text1" w:themeTint="BF"/>
          <w:sz w:val="24"/>
          <w:szCs w:val="24"/>
        </w:rPr>
        <w:t xml:space="preserve">git diff </w:t>
      </w:r>
      <w:r w:rsidRPr="00527ACD">
        <w:rPr>
          <w:color w:val="404040" w:themeColor="text1" w:themeTint="BF"/>
          <w:sz w:val="24"/>
          <w:szCs w:val="24"/>
        </w:rPr>
        <w:t xml:space="preserve">command shows the exact lines changed between </w:t>
      </w:r>
      <w:r>
        <w:rPr>
          <w:color w:val="404040" w:themeColor="text1" w:themeTint="BF"/>
          <w:sz w:val="24"/>
          <w:szCs w:val="24"/>
        </w:rPr>
        <w:t xml:space="preserve">each </w:t>
      </w:r>
      <w:proofErr w:type="gramStart"/>
      <w:r>
        <w:rPr>
          <w:color w:val="404040" w:themeColor="text1" w:themeTint="BF"/>
          <w:sz w:val="24"/>
          <w:szCs w:val="24"/>
        </w:rPr>
        <w:t>commits</w:t>
      </w:r>
      <w:proofErr w:type="gramEnd"/>
      <w:r>
        <w:rPr>
          <w:color w:val="404040" w:themeColor="text1" w:themeTint="BF"/>
          <w:sz w:val="24"/>
          <w:szCs w:val="24"/>
        </w:rPr>
        <w:t>. You can compare between multiple commits. Example: First commit and Second commit or Second commit and Third commit or even multiple commits.</w:t>
      </w:r>
    </w:p>
    <w:p w14:paraId="35F9362E" w14:textId="77777777" w:rsidR="00660ED6" w:rsidRDefault="006B3987" w:rsidP="00660ED6">
      <w:pPr>
        <w:spacing w:line="360" w:lineRule="auto"/>
        <w:jc w:val="both"/>
        <w:rPr>
          <w:color w:val="404040" w:themeColor="text1" w:themeTint="BF"/>
          <w:sz w:val="24"/>
          <w:szCs w:val="24"/>
        </w:rPr>
      </w:pPr>
      <w:r w:rsidRPr="00660ED6">
        <w:rPr>
          <w:color w:val="404040" w:themeColor="text1" w:themeTint="BF"/>
          <w:sz w:val="24"/>
          <w:szCs w:val="24"/>
        </w:rPr>
        <w:t xml:space="preserve">This shows changes between the </w:t>
      </w:r>
      <w:r>
        <w:rPr>
          <w:color w:val="404040" w:themeColor="text1" w:themeTint="BF"/>
          <w:sz w:val="24"/>
          <w:szCs w:val="24"/>
        </w:rPr>
        <w:t>First</w:t>
      </w:r>
      <w:r w:rsidRPr="00660ED6">
        <w:rPr>
          <w:color w:val="404040" w:themeColor="text1" w:themeTint="BF"/>
          <w:sz w:val="24"/>
          <w:szCs w:val="24"/>
        </w:rPr>
        <w:t xml:space="preserve"> commit and </w:t>
      </w:r>
      <w:r>
        <w:rPr>
          <w:color w:val="404040" w:themeColor="text1" w:themeTint="BF"/>
          <w:sz w:val="24"/>
          <w:szCs w:val="24"/>
        </w:rPr>
        <w:t>Second</w:t>
      </w:r>
      <w:r w:rsidRPr="00660ED6">
        <w:rPr>
          <w:color w:val="404040" w:themeColor="text1" w:themeTint="BF"/>
          <w:sz w:val="24"/>
          <w:szCs w:val="24"/>
        </w:rPr>
        <w:t xml:space="preserve"> commit.</w:t>
      </w:r>
    </w:p>
    <w:p w14:paraId="09F0FF6F" w14:textId="4F0C207B" w:rsidR="00A164F9" w:rsidRPr="00A164F9" w:rsidRDefault="00A164F9" w:rsidP="00A164F9">
      <w:pPr>
        <w:spacing w:line="360" w:lineRule="auto"/>
        <w:rPr>
          <w:color w:val="404040" w:themeColor="text1" w:themeTint="BF"/>
          <w:sz w:val="24"/>
          <w:szCs w:val="24"/>
        </w:rPr>
      </w:pPr>
      <w:r w:rsidRPr="00A164F9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5F137EB6" wp14:editId="1A9FC912">
            <wp:extent cx="6263640" cy="3523615"/>
            <wp:effectExtent l="0" t="0" r="3810" b="635"/>
            <wp:docPr id="115057665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5C48" w14:textId="0A4AC4DA" w:rsidR="00527ACD" w:rsidRDefault="00527ACD" w:rsidP="00527ACD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0450547" w14:textId="77777777" w:rsidR="00527ACD" w:rsidRDefault="006B3987" w:rsidP="00527AC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27ACD">
        <w:rPr>
          <w:b/>
          <w:bCs/>
          <w:color w:val="00B050"/>
          <w:sz w:val="24"/>
          <w:szCs w:val="24"/>
        </w:rPr>
        <w:t>Figure – 7</w:t>
      </w:r>
    </w:p>
    <w:p w14:paraId="22E86DCE" w14:textId="77777777" w:rsidR="00E55075" w:rsidRPr="00E55075" w:rsidRDefault="006B3987" w:rsidP="00E55075">
      <w:pPr>
        <w:spacing w:line="360" w:lineRule="auto"/>
        <w:rPr>
          <w:color w:val="00B050"/>
          <w:sz w:val="24"/>
          <w:szCs w:val="24"/>
        </w:rPr>
      </w:pPr>
      <w:r w:rsidRPr="00E55075">
        <w:rPr>
          <w:sz w:val="24"/>
          <w:szCs w:val="24"/>
        </w:rPr>
        <w:t xml:space="preserve">This shows changes between the </w:t>
      </w:r>
      <w:r>
        <w:rPr>
          <w:sz w:val="24"/>
          <w:szCs w:val="24"/>
        </w:rPr>
        <w:t xml:space="preserve">Second </w:t>
      </w:r>
      <w:r w:rsidRPr="00E55075">
        <w:rPr>
          <w:sz w:val="24"/>
          <w:szCs w:val="24"/>
        </w:rPr>
        <w:t xml:space="preserve">commit and </w:t>
      </w:r>
      <w:r>
        <w:rPr>
          <w:sz w:val="24"/>
          <w:szCs w:val="24"/>
        </w:rPr>
        <w:t xml:space="preserve">Third </w:t>
      </w:r>
      <w:r w:rsidRPr="00E55075">
        <w:rPr>
          <w:sz w:val="24"/>
          <w:szCs w:val="24"/>
        </w:rPr>
        <w:t>commit.</w:t>
      </w:r>
    </w:p>
    <w:p w14:paraId="4ECA06CE" w14:textId="1154C0E9" w:rsidR="00A164F9" w:rsidRPr="00A164F9" w:rsidRDefault="00A164F9" w:rsidP="00A164F9">
      <w:pPr>
        <w:spacing w:line="360" w:lineRule="auto"/>
        <w:rPr>
          <w:b/>
          <w:bCs/>
          <w:color w:val="00B050"/>
          <w:sz w:val="24"/>
          <w:szCs w:val="24"/>
        </w:rPr>
      </w:pPr>
      <w:r w:rsidRPr="00A164F9">
        <w:rPr>
          <w:b/>
          <w:bCs/>
          <w:noProof/>
          <w:color w:val="00B050"/>
          <w:sz w:val="24"/>
          <w:szCs w:val="24"/>
        </w:rPr>
        <w:lastRenderedPageBreak/>
        <w:drawing>
          <wp:inline distT="0" distB="0" distL="0" distR="0" wp14:anchorId="586FA998" wp14:editId="48CA7964">
            <wp:extent cx="6263640" cy="3523615"/>
            <wp:effectExtent l="0" t="0" r="3810" b="635"/>
            <wp:docPr id="31536804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5EDD" w14:textId="40B128A9" w:rsidR="00E55075" w:rsidRPr="002551FF" w:rsidRDefault="00E55075" w:rsidP="002551FF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3AD40121" w14:textId="77777777" w:rsidR="00E55075" w:rsidRDefault="00E55075" w:rsidP="00527ACD">
      <w:pPr>
        <w:spacing w:line="360" w:lineRule="auto"/>
        <w:jc w:val="center"/>
        <w:rPr>
          <w:color w:val="404040" w:themeColor="text1" w:themeTint="BF"/>
          <w:sz w:val="24"/>
          <w:szCs w:val="24"/>
        </w:rPr>
      </w:pPr>
    </w:p>
    <w:p w14:paraId="723C1558" w14:textId="77777777" w:rsidR="00E55075" w:rsidRDefault="006B3987" w:rsidP="00E5507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E5507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060BC051" w14:textId="77777777" w:rsidR="00E55075" w:rsidRDefault="00E55075" w:rsidP="00140C1E">
      <w:pPr>
        <w:spacing w:line="360" w:lineRule="auto"/>
        <w:rPr>
          <w:b/>
          <w:bCs/>
          <w:color w:val="00B050"/>
          <w:sz w:val="24"/>
          <w:szCs w:val="24"/>
        </w:rPr>
        <w:sectPr w:rsidR="00E55075" w:rsidSect="00254076">
          <w:footerReference w:type="default" r:id="rId58"/>
          <w:pgSz w:w="11906" w:h="16838"/>
          <w:pgMar w:top="1021" w:right="1021" w:bottom="1021" w:left="1021" w:header="709" w:footer="709" w:gutter="0"/>
          <w:pgNumType w:start="19"/>
          <w:cols w:space="708"/>
          <w:docGrid w:linePitch="360"/>
        </w:sectPr>
      </w:pPr>
    </w:p>
    <w:p w14:paraId="0BDD93E8" w14:textId="77777777" w:rsidR="00106211" w:rsidRDefault="006B3987" w:rsidP="00BD0B25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4E7FF2C3" w14:textId="77777777" w:rsidR="00BD0B25" w:rsidRDefault="006B3987" w:rsidP="00BD0B25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4</w:t>
      </w:r>
    </w:p>
    <w:p w14:paraId="1D91079F" w14:textId="77777777" w:rsidR="00BD0B25" w:rsidRDefault="006B3987" w:rsidP="00BD0B25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="00A1470A" w:rsidRPr="00A1470A">
        <w:rPr>
          <w:b/>
          <w:bCs/>
          <w:color w:val="404040" w:themeColor="text1" w:themeTint="BF"/>
          <w:sz w:val="28"/>
          <w:szCs w:val="28"/>
        </w:rPr>
        <w:t>Sign in to GitHub</w:t>
      </w:r>
    </w:p>
    <w:p w14:paraId="5FDE1E00" w14:textId="77777777" w:rsidR="00A1470A" w:rsidRDefault="006B3987" w:rsidP="00586163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616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Open a web browser and go to </w:t>
      </w:r>
      <w:hyperlink r:id="rId59" w:history="1">
        <w:r w:rsidR="00586163" w:rsidRPr="00586163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github.com</w:t>
        </w:r>
      </w:hyperlink>
    </w:p>
    <w:p w14:paraId="6731CB87" w14:textId="77777777" w:rsidR="00586163" w:rsidRDefault="00586163" w:rsidP="00586163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59D899" w14:textId="77777777" w:rsidR="00886449" w:rsidRDefault="006B3987" w:rsidP="0088644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637DBE7" wp14:editId="77FBE795">
            <wp:extent cx="6263640" cy="3001645"/>
            <wp:effectExtent l="0" t="0" r="3810" b="8255"/>
            <wp:docPr id="204577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12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6EA1" w14:textId="77777777" w:rsidR="00886449" w:rsidRDefault="006B3987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813E4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</w:t>
      </w:r>
    </w:p>
    <w:p w14:paraId="6CBBD281" w14:textId="77777777" w:rsidR="00586163" w:rsidRDefault="006B3987" w:rsidP="00586163">
      <w:pPr>
        <w:spacing w:line="360" w:lineRule="auto"/>
        <w:rPr>
          <w:sz w:val="24"/>
          <w:szCs w:val="24"/>
        </w:rPr>
      </w:pPr>
      <w:r w:rsidRPr="00586163">
        <w:rPr>
          <w:sz w:val="24"/>
          <w:szCs w:val="24"/>
        </w:rPr>
        <w:t>Click Sign in and enter your credentials</w:t>
      </w:r>
      <w:r>
        <w:rPr>
          <w:sz w:val="24"/>
          <w:szCs w:val="24"/>
        </w:rPr>
        <w:t>.</w:t>
      </w:r>
    </w:p>
    <w:p w14:paraId="7C878BA8" w14:textId="72FE7ACB" w:rsidR="00586163" w:rsidRPr="00586163" w:rsidRDefault="00800EAB" w:rsidP="00800EA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B9BD47" wp14:editId="6B5ACB4D">
            <wp:extent cx="4854361" cy="2491956"/>
            <wp:effectExtent l="0" t="0" r="3810" b="3810"/>
            <wp:docPr id="180401569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15698" name="Picture 180401569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A257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2E31DC9E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49E95A5C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3B3797F5" w14:textId="77777777" w:rsidR="00800EAB" w:rsidRDefault="00800EAB" w:rsidP="00800E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B050"/>
          <w:kern w:val="0"/>
          <w:sz w:val="24"/>
          <w:szCs w:val="24"/>
          <w:lang w:eastAsia="en-IN"/>
          <w14:ligatures w14:val="none"/>
        </w:rPr>
      </w:pPr>
      <w:r w:rsidRPr="00FB09CC">
        <w:rPr>
          <w:rFonts w:ascii="Times New Roman" w:eastAsia="Times New Roman" w:hAnsi="Times New Roman" w:cs="Times New Roman"/>
          <w:b/>
          <w:bCs/>
          <w:color w:val="00B050"/>
          <w:kern w:val="0"/>
          <w:sz w:val="24"/>
          <w:szCs w:val="24"/>
          <w:lang w:eastAsia="en-IN"/>
          <w14:ligatures w14:val="none"/>
        </w:rPr>
        <w:lastRenderedPageBreak/>
        <w:t>Figure – 2</w:t>
      </w:r>
    </w:p>
    <w:p w14:paraId="5ECD726F" w14:textId="77777777" w:rsidR="00800EAB" w:rsidRDefault="00800EAB" w:rsidP="00800EAB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2: Creating a Repository</w:t>
      </w:r>
    </w:p>
    <w:p w14:paraId="0AAC03C3" w14:textId="56CDCBD2" w:rsidR="00800EAB" w:rsidRDefault="00800EAB" w:rsidP="00800EAB">
      <w:pPr>
        <w:spacing w:after="0" w:line="360" w:lineRule="auto"/>
        <w:rPr>
          <w:sz w:val="24"/>
          <w:szCs w:val="24"/>
        </w:rPr>
      </w:pPr>
      <w:r w:rsidRPr="00FB09CC">
        <w:rPr>
          <w:sz w:val="24"/>
          <w:szCs w:val="24"/>
        </w:rPr>
        <w:t xml:space="preserve">Click on the </w:t>
      </w:r>
      <w:r w:rsidRPr="00FB09CC">
        <w:rPr>
          <w:b/>
          <w:bCs/>
          <w:sz w:val="24"/>
          <w:szCs w:val="24"/>
        </w:rPr>
        <w:t>"+"</w:t>
      </w:r>
      <w:r w:rsidRPr="00FB09CC">
        <w:rPr>
          <w:sz w:val="24"/>
          <w:szCs w:val="24"/>
        </w:rPr>
        <w:t xml:space="preserve"> icon (top-right corner) and select "</w:t>
      </w:r>
      <w:r w:rsidRPr="00FB09CC">
        <w:rPr>
          <w:b/>
          <w:bCs/>
          <w:sz w:val="24"/>
          <w:szCs w:val="24"/>
        </w:rPr>
        <w:t>New repository</w:t>
      </w:r>
      <w:r w:rsidRPr="00FB09CC">
        <w:rPr>
          <w:sz w:val="24"/>
          <w:szCs w:val="24"/>
        </w:rPr>
        <w:t>".</w:t>
      </w:r>
    </w:p>
    <w:p w14:paraId="239B184A" w14:textId="4F3D479F" w:rsidR="00C01E47" w:rsidRPr="00C01E47" w:rsidRDefault="00800EAB" w:rsidP="00C01E47">
      <w:pPr>
        <w:spacing w:after="0" w:line="360" w:lineRule="auto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04B26BBE" wp14:editId="1BD8C0E3">
                <wp:simplePos x="0" y="0"/>
                <wp:positionH relativeFrom="column">
                  <wp:posOffset>875665</wp:posOffset>
                </wp:positionH>
                <wp:positionV relativeFrom="paragraph">
                  <wp:posOffset>815975</wp:posOffset>
                </wp:positionV>
                <wp:extent cx="335280" cy="167640"/>
                <wp:effectExtent l="0" t="0" r="26670" b="22860"/>
                <wp:wrapNone/>
                <wp:docPr id="38373940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1676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6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CCD3E" id="Rectangle 4" o:spid="_x0000_s1026" style="position:absolute;margin-left:68.95pt;margin-top:64.25pt;width:26.4pt;height:13.2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" filled="f" strokecolor="#70ad47 [3209]">
                <v:stroke joinstyle="round"/>
              </v:rect>
            </w:pict>
          </mc:Fallback>
        </mc:AlternateContent>
      </w:r>
      <w:r w:rsidR="00C01E47" w:rsidRPr="00C01E47">
        <w:rPr>
          <w:noProof/>
        </w:rPr>
        <w:drawing>
          <wp:inline distT="0" distB="0" distL="0" distR="0" wp14:anchorId="025575F6" wp14:editId="656C8E6B">
            <wp:extent cx="6263640" cy="3523615"/>
            <wp:effectExtent l="0" t="0" r="3810" b="635"/>
            <wp:docPr id="14834642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17DA" w14:textId="0FFF9206" w:rsidR="00800EAB" w:rsidRDefault="00800EAB" w:rsidP="00800EAB">
      <w:pPr>
        <w:spacing w:after="0" w:line="360" w:lineRule="auto"/>
        <w:rPr>
          <w:sz w:val="24"/>
          <w:szCs w:val="24"/>
        </w:rPr>
      </w:pPr>
    </w:p>
    <w:p w14:paraId="183C67C5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065BD11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D824FAD" w14:textId="77777777" w:rsidR="00800EAB" w:rsidRDefault="00800EAB" w:rsidP="00FB09CC">
      <w:pPr>
        <w:spacing w:after="0" w:line="360" w:lineRule="auto"/>
        <w:rPr>
          <w:sz w:val="24"/>
          <w:szCs w:val="24"/>
        </w:rPr>
      </w:pPr>
    </w:p>
    <w:p w14:paraId="4CDC74AD" w14:textId="71CB47A6" w:rsidR="00FB09CC" w:rsidRDefault="006B3987" w:rsidP="00800EAB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FB09CC">
        <w:rPr>
          <w:b/>
          <w:bCs/>
          <w:color w:val="00B050"/>
          <w:sz w:val="24"/>
          <w:szCs w:val="24"/>
        </w:rPr>
        <w:t>Figure – 3</w:t>
      </w:r>
    </w:p>
    <w:p w14:paraId="4074F926" w14:textId="71DED554" w:rsidR="00B45FF2" w:rsidRPr="00FB09CC" w:rsidRDefault="006B3987" w:rsidP="00FB09CC">
      <w:p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45F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 the </w:t>
      </w:r>
      <w:r w:rsidRPr="00B45FF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Repository name</w:t>
      </w:r>
      <w:r w:rsidRPr="00B45F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field, enter the same name as your local folder.</w:t>
      </w:r>
      <w:r w:rsidRPr="00FB09CC">
        <w:t xml:space="preserve">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Public.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Do not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check "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Initialize this repository with a README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 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Create repository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4F10F63E" w14:textId="1292D866" w:rsidR="001A50DB" w:rsidRPr="001A50DB" w:rsidRDefault="00C52913" w:rsidP="001A50DB">
      <w:pPr>
        <w:spacing w:line="360" w:lineRule="auto"/>
        <w:rPr>
          <w:b/>
          <w:bCs/>
          <w:color w:val="00B050"/>
        </w:rPr>
      </w:pPr>
      <w:r>
        <w:rPr>
          <w:b/>
          <w:bCs/>
          <w:noProof/>
          <w:color w:val="00B05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2061F20" wp14:editId="5159775F">
                <wp:simplePos x="0" y="0"/>
                <wp:positionH relativeFrom="column">
                  <wp:posOffset>1584325</wp:posOffset>
                </wp:positionH>
                <wp:positionV relativeFrom="paragraph">
                  <wp:posOffset>2302510</wp:posOffset>
                </wp:positionV>
                <wp:extent cx="2217420" cy="335280"/>
                <wp:effectExtent l="0" t="0" r="11430" b="26670"/>
                <wp:wrapNone/>
                <wp:docPr id="78365642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108D0" id="Rectangle 8" o:spid="_x0000_s1026" style="position:absolute;margin-left:124.75pt;margin-top:181.3pt;width:174.6pt;height:26.4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" filled="f" strokecolor="#ed7d31 [3205]">
                <v:stroke joinstyle="round"/>
              </v:rect>
            </w:pict>
          </mc:Fallback>
        </mc:AlternateContent>
      </w:r>
      <w:r>
        <w:rPr>
          <w:b/>
          <w:bCs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CFE00A8" wp14:editId="4E6B1BC1">
                <wp:simplePos x="0" y="0"/>
                <wp:positionH relativeFrom="column">
                  <wp:posOffset>1576705</wp:posOffset>
                </wp:positionH>
                <wp:positionV relativeFrom="paragraph">
                  <wp:posOffset>1799590</wp:posOffset>
                </wp:positionV>
                <wp:extent cx="2125980" cy="251460"/>
                <wp:effectExtent l="0" t="0" r="26670" b="15240"/>
                <wp:wrapNone/>
                <wp:docPr id="1978689011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980" cy="25146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146F03" id="Rectangle: Rounded Corners 6" o:spid="_x0000_s1026" style="position:absolute;margin-left:124.15pt;margin-top:141.7pt;width:167.4pt;height:19.8pt;z-index: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" filled="f" strokecolor="#ed7d31 [3205]"/>
            </w:pict>
          </mc:Fallback>
        </mc:AlternateContent>
      </w:r>
      <w:r>
        <w:rPr>
          <w:b/>
          <w:bCs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F9E57B" wp14:editId="6903F882">
                <wp:simplePos x="0" y="0"/>
                <wp:positionH relativeFrom="column">
                  <wp:posOffset>2491105</wp:posOffset>
                </wp:positionH>
                <wp:positionV relativeFrom="paragraph">
                  <wp:posOffset>1075690</wp:posOffset>
                </wp:positionV>
                <wp:extent cx="342900" cy="99060"/>
                <wp:effectExtent l="0" t="0" r="19050" b="15240"/>
                <wp:wrapNone/>
                <wp:docPr id="634363873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9906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D61456" id="Rectangle: Rounded Corners 5" o:spid="_x0000_s1026" style="position:absolute;margin-left:196.15pt;margin-top:84.7pt;width:27pt;height:7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" filled="f" strokecolor="#ed7d31 [3205]"/>
            </w:pict>
          </mc:Fallback>
        </mc:AlternateContent>
      </w:r>
      <w:r w:rsidR="001A50DB" w:rsidRPr="001A50DB">
        <w:rPr>
          <w:b/>
          <w:bCs/>
          <w:noProof/>
          <w:color w:val="00B050"/>
        </w:rPr>
        <w:drawing>
          <wp:inline distT="0" distB="0" distL="0" distR="0" wp14:anchorId="28BF5447" wp14:editId="0B68A68F">
            <wp:extent cx="6263640" cy="3523615"/>
            <wp:effectExtent l="0" t="0" r="3810" b="635"/>
            <wp:docPr id="99647362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FAA6" w14:textId="58C3892E" w:rsidR="00B45FF2" w:rsidRDefault="00B45FF2" w:rsidP="00B45FF2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5924E157" w14:textId="77777777" w:rsidR="00800EAB" w:rsidRDefault="00800EAB" w:rsidP="00B45FF2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1B67C82D" w14:textId="77777777" w:rsidR="00586163" w:rsidRDefault="006B3987" w:rsidP="00D1163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B45FF2">
        <w:rPr>
          <w:b/>
          <w:bCs/>
          <w:color w:val="00B050"/>
          <w:sz w:val="24"/>
          <w:szCs w:val="24"/>
        </w:rPr>
        <w:t xml:space="preserve">Figure – </w:t>
      </w:r>
      <w:r w:rsidR="00FB09CC">
        <w:rPr>
          <w:b/>
          <w:bCs/>
          <w:color w:val="00B050"/>
          <w:sz w:val="24"/>
          <w:szCs w:val="24"/>
        </w:rPr>
        <w:t>4</w:t>
      </w:r>
    </w:p>
    <w:p w14:paraId="777716AC" w14:textId="77777777" w:rsidR="00B45FF2" w:rsidRDefault="006B3987" w:rsidP="008E406F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3: </w:t>
      </w:r>
      <w:r w:rsidRPr="008E406F">
        <w:rPr>
          <w:b/>
          <w:bCs/>
          <w:color w:val="404040" w:themeColor="text1" w:themeTint="BF"/>
          <w:sz w:val="28"/>
          <w:szCs w:val="28"/>
        </w:rPr>
        <w:t>Connect Local Repository to GitHub</w:t>
      </w:r>
    </w:p>
    <w:p w14:paraId="2EADCAC2" w14:textId="77777777" w:rsidR="008E406F" w:rsidRDefault="006B3987" w:rsidP="008E406F">
      <w:pPr>
        <w:spacing w:after="0" w:line="360" w:lineRule="auto"/>
        <w:rPr>
          <w:sz w:val="24"/>
          <w:szCs w:val="24"/>
        </w:rPr>
      </w:pPr>
      <w:r w:rsidRPr="008E406F">
        <w:rPr>
          <w:sz w:val="24"/>
          <w:szCs w:val="24"/>
        </w:rPr>
        <w:t xml:space="preserve">On the next page, copy the </w:t>
      </w:r>
      <w:r w:rsidRPr="008E406F">
        <w:rPr>
          <w:b/>
          <w:bCs/>
          <w:sz w:val="24"/>
          <w:szCs w:val="24"/>
        </w:rPr>
        <w:t>HTTPS URL</w:t>
      </w:r>
      <w:r w:rsidRPr="008E406F">
        <w:rPr>
          <w:sz w:val="24"/>
          <w:szCs w:val="24"/>
        </w:rPr>
        <w:t xml:space="preserve"> under </w:t>
      </w:r>
      <w:r w:rsidRPr="008E406F">
        <w:rPr>
          <w:b/>
          <w:bCs/>
          <w:sz w:val="24"/>
          <w:szCs w:val="24"/>
        </w:rPr>
        <w:t>"Quick setup"</w:t>
      </w:r>
      <w:r w:rsidRPr="008E406F">
        <w:rPr>
          <w:sz w:val="24"/>
          <w:szCs w:val="24"/>
        </w:rPr>
        <w:t xml:space="preserve"> it looks like </w:t>
      </w:r>
      <w:r>
        <w:rPr>
          <w:sz w:val="24"/>
          <w:szCs w:val="24"/>
        </w:rPr>
        <w:t>(</w:t>
      </w:r>
      <w:r w:rsidRPr="008E406F">
        <w:rPr>
          <w:b/>
          <w:bCs/>
          <w:sz w:val="24"/>
          <w:szCs w:val="24"/>
        </w:rPr>
        <w:t>https://github.com/yourusername/repositoryname.git</w:t>
      </w:r>
      <w:r w:rsidRPr="008E406F">
        <w:rPr>
          <w:sz w:val="24"/>
          <w:szCs w:val="24"/>
        </w:rPr>
        <w:t>).</w:t>
      </w:r>
    </w:p>
    <w:p w14:paraId="5C483B22" w14:textId="77777777" w:rsidR="008E406F" w:rsidRDefault="006B3987" w:rsidP="008E406F">
      <w:pPr>
        <w:spacing w:after="0" w:line="360" w:lineRule="auto"/>
        <w:rPr>
          <w:sz w:val="24"/>
          <w:szCs w:val="24"/>
        </w:rPr>
      </w:pPr>
      <w:r w:rsidRPr="008E406F">
        <w:rPr>
          <w:sz w:val="24"/>
          <w:szCs w:val="24"/>
        </w:rPr>
        <w:t>Add the GitHub repository as a remote:</w:t>
      </w:r>
    </w:p>
    <w:p w14:paraId="5A116C34" w14:textId="77777777" w:rsidR="008E406F" w:rsidRPr="008E406F" w:rsidRDefault="006B3987" w:rsidP="008E406F">
      <w:pPr>
        <w:pStyle w:val="ListParagraph"/>
        <w:numPr>
          <w:ilvl w:val="0"/>
          <w:numId w:val="5"/>
        </w:numPr>
        <w:spacing w:after="0" w:line="36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git remote</w:t>
      </w:r>
    </w:p>
    <w:p w14:paraId="6970F376" w14:textId="77777777" w:rsidR="008E406F" w:rsidRDefault="006B3987" w:rsidP="008E406F">
      <w:pPr>
        <w:pStyle w:val="ListParagraph"/>
        <w:numPr>
          <w:ilvl w:val="0"/>
          <w:numId w:val="5"/>
        </w:numPr>
        <w:spacing w:after="0" w:line="360" w:lineRule="auto"/>
        <w:rPr>
          <w:b/>
          <w:bCs/>
          <w:sz w:val="24"/>
          <w:szCs w:val="24"/>
        </w:rPr>
      </w:pPr>
      <w:r w:rsidRPr="008E406F">
        <w:rPr>
          <w:b/>
          <w:bCs/>
          <w:sz w:val="24"/>
          <w:szCs w:val="24"/>
        </w:rPr>
        <w:t>git remote add origin &lt;repository-URL&gt;</w:t>
      </w:r>
    </w:p>
    <w:p w14:paraId="2D38D747" w14:textId="77777777" w:rsidR="008E406F" w:rsidRPr="008E406F" w:rsidRDefault="008E406F" w:rsidP="008E406F">
      <w:pPr>
        <w:spacing w:after="0" w:line="360" w:lineRule="auto"/>
        <w:rPr>
          <w:b/>
          <w:bCs/>
          <w:sz w:val="24"/>
          <w:szCs w:val="24"/>
        </w:rPr>
      </w:pPr>
    </w:p>
    <w:p w14:paraId="38D88DB3" w14:textId="010FF623" w:rsidR="00223B9C" w:rsidRPr="00223B9C" w:rsidRDefault="00223B9C" w:rsidP="00223B9C">
      <w:pPr>
        <w:spacing w:after="0" w:line="360" w:lineRule="auto"/>
        <w:rPr>
          <w:b/>
          <w:bCs/>
          <w:sz w:val="24"/>
          <w:szCs w:val="24"/>
        </w:rPr>
      </w:pPr>
      <w:r w:rsidRPr="00223B9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DFD48A4" wp14:editId="4711A80C">
            <wp:extent cx="6263640" cy="3523615"/>
            <wp:effectExtent l="0" t="0" r="3810" b="635"/>
            <wp:docPr id="93040082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7775C" w14:textId="5DAE551F" w:rsidR="008E406F" w:rsidRPr="008E406F" w:rsidRDefault="008E406F" w:rsidP="008E406F">
      <w:pPr>
        <w:spacing w:after="0" w:line="360" w:lineRule="auto"/>
        <w:rPr>
          <w:b/>
          <w:bCs/>
          <w:sz w:val="24"/>
          <w:szCs w:val="24"/>
        </w:rPr>
      </w:pPr>
    </w:p>
    <w:p w14:paraId="4B9B09F2" w14:textId="77777777" w:rsidR="00886449" w:rsidRDefault="00886449" w:rsidP="00DC74E6">
      <w:pPr>
        <w:spacing w:line="360" w:lineRule="auto"/>
        <w:ind w:left="360"/>
        <w:rPr>
          <w:sz w:val="24"/>
          <w:szCs w:val="24"/>
        </w:rPr>
      </w:pPr>
    </w:p>
    <w:p w14:paraId="19A2FA3B" w14:textId="77777777" w:rsidR="00137E37" w:rsidRDefault="00137E37" w:rsidP="00C52913">
      <w:pPr>
        <w:spacing w:line="360" w:lineRule="auto"/>
        <w:rPr>
          <w:sz w:val="24"/>
          <w:szCs w:val="24"/>
        </w:rPr>
      </w:pPr>
    </w:p>
    <w:p w14:paraId="1C6663A8" w14:textId="77777777" w:rsidR="00137E37" w:rsidRDefault="00137E37" w:rsidP="00DC74E6">
      <w:pPr>
        <w:spacing w:line="360" w:lineRule="auto"/>
        <w:ind w:left="360"/>
        <w:rPr>
          <w:sz w:val="24"/>
          <w:szCs w:val="24"/>
        </w:rPr>
      </w:pPr>
    </w:p>
    <w:p w14:paraId="1F09DCAE" w14:textId="77777777" w:rsidR="00137E37" w:rsidRDefault="006B3987" w:rsidP="00137E37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137E37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5</w:t>
      </w:r>
    </w:p>
    <w:p w14:paraId="5863BEF9" w14:textId="77777777" w:rsidR="003C3E57" w:rsidRDefault="006B3987" w:rsidP="003C3E57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4: Push Code </w:t>
      </w:r>
      <w:proofErr w:type="gramStart"/>
      <w:r>
        <w:rPr>
          <w:b/>
          <w:bCs/>
          <w:color w:val="404040" w:themeColor="text1" w:themeTint="BF"/>
          <w:sz w:val="28"/>
          <w:szCs w:val="28"/>
        </w:rPr>
        <w:t>To</w:t>
      </w:r>
      <w:proofErr w:type="gramEnd"/>
      <w:r>
        <w:rPr>
          <w:b/>
          <w:bCs/>
          <w:color w:val="404040" w:themeColor="text1" w:themeTint="BF"/>
          <w:sz w:val="28"/>
          <w:szCs w:val="28"/>
        </w:rPr>
        <w:t xml:space="preserve"> GitHub</w:t>
      </w:r>
    </w:p>
    <w:p w14:paraId="05A24667" w14:textId="77777777" w:rsidR="003C3E57" w:rsidRPr="009A5DBD" w:rsidRDefault="006B3987" w:rsidP="003C3E5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A5DBD">
        <w:rPr>
          <w:rFonts w:ascii="Times New Roman" w:hAnsi="Times New Roman" w:cs="Times New Roman"/>
          <w:sz w:val="24"/>
          <w:szCs w:val="24"/>
        </w:rPr>
        <w:t xml:space="preserve">Push the committed files to GitHub using the command: </w:t>
      </w:r>
      <w:r w:rsidRPr="009A5DBD">
        <w:rPr>
          <w:rFonts w:ascii="Times New Roman" w:hAnsi="Times New Roman" w:cs="Times New Roman"/>
          <w:b/>
          <w:bCs/>
          <w:sz w:val="24"/>
          <w:szCs w:val="24"/>
        </w:rPr>
        <w:t>git push -u origin master</w:t>
      </w:r>
    </w:p>
    <w:p w14:paraId="22B187A7" w14:textId="71D30595" w:rsidR="005E25C7" w:rsidRPr="005E25C7" w:rsidRDefault="005E25C7" w:rsidP="005E25C7">
      <w:pPr>
        <w:spacing w:after="0" w:line="360" w:lineRule="auto"/>
        <w:rPr>
          <w:sz w:val="24"/>
          <w:szCs w:val="24"/>
        </w:rPr>
      </w:pPr>
      <w:r w:rsidRPr="005E25C7">
        <w:rPr>
          <w:noProof/>
          <w:sz w:val="24"/>
          <w:szCs w:val="24"/>
        </w:rPr>
        <w:lastRenderedPageBreak/>
        <w:drawing>
          <wp:inline distT="0" distB="0" distL="0" distR="0" wp14:anchorId="508BEA8A" wp14:editId="2857B042">
            <wp:extent cx="6263640" cy="3523615"/>
            <wp:effectExtent l="0" t="0" r="3810" b="635"/>
            <wp:docPr id="103833945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39F21" w14:textId="625FFF04" w:rsidR="003C3E57" w:rsidRPr="003C3E57" w:rsidRDefault="003C3E57" w:rsidP="003C3E57">
      <w:pPr>
        <w:spacing w:after="0" w:line="360" w:lineRule="auto"/>
        <w:rPr>
          <w:sz w:val="24"/>
          <w:szCs w:val="24"/>
        </w:rPr>
      </w:pPr>
    </w:p>
    <w:p w14:paraId="3CC208E4" w14:textId="77777777" w:rsidR="0066292F" w:rsidRDefault="0066292F" w:rsidP="0066292F">
      <w:pPr>
        <w:spacing w:line="360" w:lineRule="auto"/>
        <w:ind w:left="360"/>
        <w:jc w:val="center"/>
        <w:rPr>
          <w:b/>
          <w:bCs/>
          <w:color w:val="00B050"/>
          <w:sz w:val="24"/>
          <w:szCs w:val="24"/>
        </w:rPr>
      </w:pPr>
    </w:p>
    <w:p w14:paraId="43177026" w14:textId="719A0516" w:rsidR="0066292F" w:rsidRDefault="0066292F" w:rsidP="0066292F">
      <w:pPr>
        <w:spacing w:line="360" w:lineRule="auto"/>
        <w:ind w:left="360"/>
        <w:jc w:val="center"/>
        <w:rPr>
          <w:b/>
          <w:bCs/>
          <w:color w:val="00B050"/>
          <w:sz w:val="24"/>
          <w:szCs w:val="24"/>
        </w:rPr>
      </w:pPr>
      <w:r w:rsidRPr="003C3E57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6</w:t>
      </w:r>
    </w:p>
    <w:p w14:paraId="75362D7B" w14:textId="77777777" w:rsidR="0066292F" w:rsidRDefault="0066292F" w:rsidP="0066292F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5: </w:t>
      </w:r>
      <w:r w:rsidRPr="003A05C9">
        <w:rPr>
          <w:b/>
          <w:bCs/>
          <w:color w:val="404040" w:themeColor="text1" w:themeTint="BF"/>
          <w:sz w:val="28"/>
          <w:szCs w:val="28"/>
        </w:rPr>
        <w:t>Verify Changes on GitHub</w:t>
      </w:r>
    </w:p>
    <w:p w14:paraId="3A7BB30E" w14:textId="77777777" w:rsidR="0066292F" w:rsidRPr="00AE79C3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1. 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Open </w:t>
      </w:r>
      <w:r w:rsidRPr="00AE79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GitHub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your browser.</w:t>
      </w:r>
    </w:p>
    <w:p w14:paraId="3691052A" w14:textId="77777777" w:rsidR="0066292F" w:rsidRPr="00AE79C3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2. 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Go to your repository.</w:t>
      </w:r>
    </w:p>
    <w:p w14:paraId="37BFA4C3" w14:textId="2601F5BD" w:rsidR="00CE60E0" w:rsidRPr="00CE60E0" w:rsidRDefault="003936C9" w:rsidP="00CE60E0">
      <w:pPr>
        <w:spacing w:after="0" w:line="360" w:lineRule="auto"/>
      </w:pPr>
      <w:r>
        <w:rPr>
          <w:noProof/>
          <w:color w:val="000000" w:themeColor="text1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09B6DF66" wp14:editId="406C38E7">
                <wp:simplePos x="0" y="0"/>
                <wp:positionH relativeFrom="column">
                  <wp:posOffset>647065</wp:posOffset>
                </wp:positionH>
                <wp:positionV relativeFrom="paragraph">
                  <wp:posOffset>1637665</wp:posOffset>
                </wp:positionV>
                <wp:extent cx="3512820" cy="190500"/>
                <wp:effectExtent l="0" t="0" r="11430" b="19050"/>
                <wp:wrapNone/>
                <wp:docPr id="1387045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190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5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3472C" id="Rectangle 10" o:spid="_x0000_s1026" style="position:absolute;margin-left:50.95pt;margin-top:128.95pt;width:276.6pt;height:15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" filled="f" strokecolor="#5b9bd5 [3208]">
                <v:stroke joinstyle="round"/>
              </v:rect>
            </w:pict>
          </mc:Fallback>
        </mc:AlternateContent>
      </w:r>
      <w:r w:rsidR="0066292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3. </w:t>
      </w:r>
      <w:r w:rsidR="0066292F"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Refresh the page – your files should be visible in the repositor</w:t>
      </w:r>
      <w:r w:rsidR="00CE60E0" w:rsidRPr="00CE60E0">
        <w:rPr>
          <w:noProof/>
        </w:rPr>
        <w:drawing>
          <wp:inline distT="0" distB="0" distL="0" distR="0" wp14:anchorId="754D7648" wp14:editId="5E02B146">
            <wp:extent cx="6263640" cy="3523615"/>
            <wp:effectExtent l="0" t="0" r="3810" b="635"/>
            <wp:docPr id="106267281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DD9E" w14:textId="7419C0BC" w:rsidR="0066292F" w:rsidRPr="0066292F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2CC7828" w14:textId="395FA9CD" w:rsidR="005E25C7" w:rsidRPr="005E25C7" w:rsidRDefault="0066292F" w:rsidP="005E25C7">
      <w:pPr>
        <w:spacing w:line="360" w:lineRule="auto"/>
        <w:ind w:left="360"/>
      </w:pP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7630FDA" wp14:editId="733661EC">
                <wp:simplePos x="0" y="0"/>
                <wp:positionH relativeFrom="column">
                  <wp:posOffset>4144645</wp:posOffset>
                </wp:positionH>
                <wp:positionV relativeFrom="paragraph">
                  <wp:posOffset>1072515</wp:posOffset>
                </wp:positionV>
                <wp:extent cx="441960" cy="53340"/>
                <wp:effectExtent l="0" t="0" r="15240" b="22860"/>
                <wp:wrapNone/>
                <wp:docPr id="1247543880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5334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EDEC39" id="Rectangle: Rounded Corners 11" o:spid="_x0000_s1026" style="position:absolute;margin-left:326.35pt;margin-top:84.45pt;width:34.8pt;height:4.2pt;z-index:25165826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" filled="f" strokecolor="#ed7d31 [3205]"/>
            </w:pict>
          </mc:Fallback>
        </mc:AlternateContent>
      </w:r>
      <w:r w:rsidR="005E25C7" w:rsidRPr="005E25C7">
        <w:rPr>
          <w:noProof/>
        </w:rPr>
        <w:drawing>
          <wp:inline distT="0" distB="0" distL="0" distR="0" wp14:anchorId="6EE2831A" wp14:editId="18E32B59">
            <wp:extent cx="6263640" cy="3523615"/>
            <wp:effectExtent l="0" t="0" r="3810" b="635"/>
            <wp:docPr id="16976884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5AECC" w14:textId="792A45CF" w:rsidR="00596A31" w:rsidRPr="005C4847" w:rsidRDefault="00596A31" w:rsidP="005C4847">
      <w:pPr>
        <w:spacing w:line="360" w:lineRule="auto"/>
        <w:ind w:left="360"/>
        <w:rPr>
          <w:sz w:val="24"/>
          <w:szCs w:val="24"/>
        </w:rPr>
      </w:pPr>
    </w:p>
    <w:p w14:paraId="465FAF36" w14:textId="342D3BA0" w:rsidR="00596A31" w:rsidRDefault="00596A31" w:rsidP="00596A31">
      <w:pPr>
        <w:spacing w:line="360" w:lineRule="auto"/>
        <w:jc w:val="center"/>
      </w:pPr>
    </w:p>
    <w:p w14:paraId="5FD1820F" w14:textId="10E70EA5" w:rsidR="00596A31" w:rsidRDefault="006B3987" w:rsidP="00596A31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96A31">
        <w:rPr>
          <w:b/>
          <w:bCs/>
          <w:color w:val="00B050"/>
          <w:sz w:val="24"/>
          <w:szCs w:val="24"/>
        </w:rPr>
        <w:t>Figure – 7</w:t>
      </w:r>
    </w:p>
    <w:p w14:paraId="03775251" w14:textId="4AD70857" w:rsidR="000A4225" w:rsidRDefault="006B3987" w:rsidP="000A4225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6: </w:t>
      </w:r>
      <w:r w:rsidRPr="000A4225">
        <w:rPr>
          <w:b/>
          <w:bCs/>
          <w:color w:val="404040" w:themeColor="text1" w:themeTint="BF"/>
          <w:sz w:val="28"/>
          <w:szCs w:val="28"/>
        </w:rPr>
        <w:t xml:space="preserve">Edit </w:t>
      </w:r>
      <w:r>
        <w:rPr>
          <w:b/>
          <w:bCs/>
          <w:color w:val="404040" w:themeColor="text1" w:themeTint="BF"/>
          <w:sz w:val="28"/>
          <w:szCs w:val="28"/>
        </w:rPr>
        <w:t>the</w:t>
      </w:r>
      <w:r w:rsidRPr="000A4225">
        <w:rPr>
          <w:b/>
          <w:bCs/>
          <w:color w:val="404040" w:themeColor="text1" w:themeTint="BF"/>
          <w:sz w:val="28"/>
          <w:szCs w:val="28"/>
        </w:rPr>
        <w:t xml:space="preserve"> File Directly on GitHub</w:t>
      </w:r>
    </w:p>
    <w:p w14:paraId="139DB13D" w14:textId="160E57BE" w:rsidR="000A4225" w:rsidRDefault="006B3987" w:rsidP="000A4225">
      <w:pPr>
        <w:spacing w:after="0" w:line="360" w:lineRule="auto"/>
        <w:rPr>
          <w:sz w:val="24"/>
          <w:szCs w:val="24"/>
        </w:rPr>
      </w:pPr>
      <w:r w:rsidRPr="000A4225">
        <w:rPr>
          <w:sz w:val="24"/>
          <w:szCs w:val="24"/>
        </w:rPr>
        <w:lastRenderedPageBreak/>
        <w:t>1</w:t>
      </w:r>
      <w:r w:rsidRPr="00C01C31">
        <w:rPr>
          <w:sz w:val="24"/>
          <w:szCs w:val="24"/>
        </w:rPr>
        <w:t>. Click on Hello.cpp file in your GitHub repository.</w:t>
      </w:r>
    </w:p>
    <w:p w14:paraId="1565BF7B" w14:textId="11061075" w:rsidR="00B56A38" w:rsidRPr="00B56A38" w:rsidRDefault="005C4847" w:rsidP="00B56A38">
      <w:pPr>
        <w:spacing w:after="0" w:line="360" w:lineRule="auto"/>
      </w:pPr>
      <w:r>
        <w:rPr>
          <w:b/>
          <w:bCs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04CC587B" wp14:editId="6C84D718">
                <wp:simplePos x="0" y="0"/>
                <wp:positionH relativeFrom="column">
                  <wp:posOffset>563245</wp:posOffset>
                </wp:positionH>
                <wp:positionV relativeFrom="paragraph">
                  <wp:posOffset>697865</wp:posOffset>
                </wp:positionV>
                <wp:extent cx="548640" cy="198120"/>
                <wp:effectExtent l="0" t="0" r="22860" b="11430"/>
                <wp:wrapNone/>
                <wp:docPr id="2072454669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81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5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8C6BF" id="Rectangle 13" o:spid="_x0000_s1026" style="position:absolute;margin-left:44.35pt;margin-top:54.95pt;width:43.2pt;height:15.6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" filled="f" strokecolor="#5b9bd5 [3208]">
                <v:stroke joinstyle="round"/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46824360" wp14:editId="4B121CB6">
                <wp:simplePos x="0" y="0"/>
                <wp:positionH relativeFrom="column">
                  <wp:posOffset>479425</wp:posOffset>
                </wp:positionH>
                <wp:positionV relativeFrom="paragraph">
                  <wp:posOffset>699770</wp:posOffset>
                </wp:positionV>
                <wp:extent cx="1074420" cy="198120"/>
                <wp:effectExtent l="0" t="0" r="11430" b="11430"/>
                <wp:wrapNone/>
                <wp:docPr id="69168417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981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5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C89E1" id="Rectangle 12" o:spid="_x0000_s1026" style="position:absolute;margin-left:37.75pt;margin-top:55.1pt;width:84.6pt;height:15.6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" filled="f" strokecolor="#5b9bd5 [3208]">
                <v:stroke joinstyle="round"/>
              </v:rect>
            </w:pict>
          </mc:Fallback>
        </mc:AlternateContent>
      </w:r>
      <w:r w:rsidR="00B56A38" w:rsidRPr="00B56A38">
        <w:rPr>
          <w:noProof/>
        </w:rPr>
        <w:drawing>
          <wp:inline distT="0" distB="0" distL="0" distR="0" wp14:anchorId="2C6E0FED" wp14:editId="66384CB2">
            <wp:extent cx="6263640" cy="3523615"/>
            <wp:effectExtent l="0" t="0" r="3810" b="635"/>
            <wp:docPr id="1187711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8B08A" w14:textId="7B6F96FD" w:rsidR="00222A45" w:rsidRPr="00222A45" w:rsidRDefault="00222A45" w:rsidP="00222A45">
      <w:pPr>
        <w:spacing w:after="0" w:line="360" w:lineRule="auto"/>
      </w:pPr>
    </w:p>
    <w:p w14:paraId="23A53366" w14:textId="39995D4C" w:rsidR="000A4225" w:rsidRPr="000A4225" w:rsidRDefault="000A4225" w:rsidP="000A4225">
      <w:pPr>
        <w:spacing w:after="0" w:line="360" w:lineRule="auto"/>
        <w:rPr>
          <w:sz w:val="24"/>
          <w:szCs w:val="24"/>
        </w:rPr>
      </w:pPr>
    </w:p>
    <w:p w14:paraId="13B1996A" w14:textId="7AB87204" w:rsidR="000A4225" w:rsidRDefault="000A422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314F4963" w14:textId="03D90E05" w:rsidR="005C4847" w:rsidRDefault="005C4847" w:rsidP="005C4847">
      <w:pPr>
        <w:spacing w:after="0" w:line="360" w:lineRule="auto"/>
        <w:rPr>
          <w:b/>
          <w:bCs/>
          <w:color w:val="00B050"/>
          <w:sz w:val="24"/>
          <w:szCs w:val="24"/>
        </w:rPr>
      </w:pPr>
    </w:p>
    <w:p w14:paraId="10A213ED" w14:textId="77777777" w:rsidR="000A4225" w:rsidRDefault="000A422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34E3289D" w14:textId="77777777" w:rsidR="000A4225" w:rsidRDefault="006B398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0A422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67C32FA4" w14:textId="77777777" w:rsidR="005C4847" w:rsidRDefault="005C484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29D617A0" w14:textId="77777777" w:rsidR="005C4847" w:rsidRPr="00C01C31" w:rsidRDefault="005C4847" w:rsidP="005C4847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>2. Click the edit (pencil) icon in the top-right.</w:t>
      </w:r>
    </w:p>
    <w:p w14:paraId="2E345CBA" w14:textId="77777777" w:rsidR="005C4847" w:rsidRDefault="005C484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00323211" w14:textId="3A3499DD" w:rsidR="00DD3B08" w:rsidRPr="00DD3B08" w:rsidRDefault="005C4847" w:rsidP="00DD3B08">
      <w:pPr>
        <w:spacing w:after="0" w:line="360" w:lineRule="auto"/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607DCA0B" wp14:editId="0216E54F">
                <wp:simplePos x="0" y="0"/>
                <wp:positionH relativeFrom="column">
                  <wp:posOffset>5866765</wp:posOffset>
                </wp:positionH>
                <wp:positionV relativeFrom="paragraph">
                  <wp:posOffset>982980</wp:posOffset>
                </wp:positionV>
                <wp:extent cx="228600" cy="99060"/>
                <wp:effectExtent l="0" t="0" r="19050" b="15240"/>
                <wp:wrapNone/>
                <wp:docPr id="97914780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990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93756" id="Rectangle 15" o:spid="_x0000_s1026" style="position:absolute;margin-left:461.95pt;margin-top:77.4pt;width:18pt;height:7.8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" filled="f" strokecolor="#ed7d31 [3205]">
                <v:stroke joinstyle="round"/>
              </v:rect>
            </w:pict>
          </mc:Fallback>
        </mc:AlternateContent>
      </w:r>
      <w:r w:rsidR="00DD3B08" w:rsidRPr="00DD3B08">
        <w:rPr>
          <w:noProof/>
        </w:rPr>
        <w:drawing>
          <wp:inline distT="0" distB="0" distL="0" distR="0" wp14:anchorId="0EFFA38E" wp14:editId="713DAD8F">
            <wp:extent cx="6263640" cy="3523615"/>
            <wp:effectExtent l="0" t="0" r="3810" b="635"/>
            <wp:docPr id="73181013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9EDC0" w14:textId="20B7617D" w:rsidR="000A4225" w:rsidRPr="00C01C31" w:rsidRDefault="000A4225" w:rsidP="000A4225">
      <w:pPr>
        <w:spacing w:after="0" w:line="360" w:lineRule="auto"/>
        <w:rPr>
          <w:sz w:val="24"/>
          <w:szCs w:val="24"/>
        </w:rPr>
      </w:pPr>
    </w:p>
    <w:p w14:paraId="714282A3" w14:textId="6F82BCC9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1F9AA7A5" w14:textId="6DBC419E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0B1E254F" w14:textId="28A33A8D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1E89FC4D" w14:textId="5F247696" w:rsidR="000A4225" w:rsidRDefault="006B398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0A422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9</w:t>
      </w:r>
    </w:p>
    <w:p w14:paraId="2EA0DD15" w14:textId="77777777" w:rsidR="004E1AB5" w:rsidRDefault="004E1AB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6C4E3090" w14:textId="77777777" w:rsidR="000A4225" w:rsidRDefault="006B3987" w:rsidP="000A4225">
      <w:pPr>
        <w:spacing w:after="0" w:line="360" w:lineRule="auto"/>
        <w:rPr>
          <w:sz w:val="24"/>
          <w:szCs w:val="24"/>
        </w:rPr>
      </w:pPr>
      <w:r w:rsidRPr="000A4225">
        <w:rPr>
          <w:sz w:val="24"/>
          <w:szCs w:val="24"/>
        </w:rPr>
        <w:t>3. Make some changes to the file</w:t>
      </w:r>
      <w:r>
        <w:rPr>
          <w:sz w:val="24"/>
          <w:szCs w:val="24"/>
        </w:rPr>
        <w:t xml:space="preserve">, </w:t>
      </w:r>
      <w:r w:rsidRPr="000A4225">
        <w:rPr>
          <w:sz w:val="24"/>
          <w:szCs w:val="24"/>
        </w:rPr>
        <w:t>scroll down, enter a commit message, and click Commit changes</w:t>
      </w:r>
      <w:r>
        <w:rPr>
          <w:sz w:val="24"/>
          <w:szCs w:val="24"/>
        </w:rPr>
        <w:t>.</w:t>
      </w:r>
    </w:p>
    <w:p w14:paraId="00445E5A" w14:textId="77777777" w:rsidR="00800EAB" w:rsidRDefault="00800EAB" w:rsidP="000A4225">
      <w:pPr>
        <w:spacing w:after="0" w:line="360" w:lineRule="auto"/>
        <w:rPr>
          <w:sz w:val="24"/>
          <w:szCs w:val="24"/>
        </w:rPr>
      </w:pPr>
    </w:p>
    <w:p w14:paraId="07ADABBF" w14:textId="3893F283" w:rsidR="00DD3B08" w:rsidRPr="00DD3B08" w:rsidRDefault="00DD3B08" w:rsidP="00DD3B08">
      <w:pPr>
        <w:spacing w:after="0" w:line="360" w:lineRule="auto"/>
        <w:rPr>
          <w:sz w:val="24"/>
          <w:szCs w:val="24"/>
        </w:rPr>
      </w:pPr>
      <w:r w:rsidRPr="00DD3B08">
        <w:rPr>
          <w:noProof/>
          <w:sz w:val="24"/>
          <w:szCs w:val="24"/>
        </w:rPr>
        <w:lastRenderedPageBreak/>
        <w:drawing>
          <wp:inline distT="0" distB="0" distL="0" distR="0" wp14:anchorId="05E6F0B9" wp14:editId="57158FE2">
            <wp:extent cx="6263640" cy="3523615"/>
            <wp:effectExtent l="0" t="0" r="3810" b="635"/>
            <wp:docPr id="45663668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FE86" w14:textId="2C5579BD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2A96180C" w14:textId="77777777" w:rsidR="000A4225" w:rsidRPr="000A4225" w:rsidRDefault="000A4225" w:rsidP="000A4225">
      <w:pPr>
        <w:spacing w:after="0" w:line="360" w:lineRule="auto"/>
        <w:rPr>
          <w:sz w:val="24"/>
          <w:szCs w:val="24"/>
        </w:rPr>
      </w:pPr>
    </w:p>
    <w:p w14:paraId="63343FA9" w14:textId="77777777" w:rsidR="005C4847" w:rsidRDefault="005C4847" w:rsidP="004E1AB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5B255521" w14:textId="4A0CAC21" w:rsidR="004E1AB5" w:rsidRDefault="006B3987" w:rsidP="004E1AB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4E1AB5">
        <w:rPr>
          <w:b/>
          <w:bCs/>
          <w:color w:val="00B050"/>
          <w:sz w:val="24"/>
          <w:szCs w:val="24"/>
        </w:rPr>
        <w:t>Figure – 10</w:t>
      </w:r>
    </w:p>
    <w:p w14:paraId="247C1D26" w14:textId="77777777" w:rsidR="004E1AB5" w:rsidRDefault="004E1AB5" w:rsidP="005C4847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8770210" w14:textId="77777777" w:rsidR="00860679" w:rsidRDefault="006B3987" w:rsidP="00860679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7: </w:t>
      </w:r>
      <w:r w:rsidR="00C01C31" w:rsidRPr="00C01C31">
        <w:rPr>
          <w:b/>
          <w:bCs/>
          <w:color w:val="404040" w:themeColor="text1" w:themeTint="BF"/>
          <w:sz w:val="28"/>
          <w:szCs w:val="28"/>
        </w:rPr>
        <w:t>Pull Changes from GitHub to Local System</w:t>
      </w:r>
    </w:p>
    <w:p w14:paraId="1896EFB0" w14:textId="77777777" w:rsid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 xml:space="preserve">Open </w:t>
      </w:r>
      <w:r w:rsidRPr="00C01C31">
        <w:rPr>
          <w:b/>
          <w:bCs/>
          <w:sz w:val="24"/>
          <w:szCs w:val="24"/>
        </w:rPr>
        <w:t>Git Bash</w:t>
      </w:r>
      <w:r w:rsidRPr="00C01C31">
        <w:rPr>
          <w:sz w:val="24"/>
          <w:szCs w:val="24"/>
        </w:rPr>
        <w:t xml:space="preserve"> in your project folder and </w:t>
      </w:r>
      <w:proofErr w:type="gramStart"/>
      <w:r w:rsidRPr="00C01C31">
        <w:rPr>
          <w:sz w:val="24"/>
          <w:szCs w:val="24"/>
        </w:rPr>
        <w:t>Pull</w:t>
      </w:r>
      <w:proofErr w:type="gramEnd"/>
      <w:r w:rsidRPr="00C01C31">
        <w:rPr>
          <w:sz w:val="24"/>
          <w:szCs w:val="24"/>
        </w:rPr>
        <w:t xml:space="preserve"> the latest changes from GitHub using the </w:t>
      </w:r>
    </w:p>
    <w:p w14:paraId="7175FE8A" w14:textId="77777777" w:rsidR="00C01C31" w:rsidRP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>command:</w:t>
      </w:r>
      <w:r w:rsidRPr="00C01C31">
        <w:rPr>
          <w:b/>
          <w:bCs/>
          <w:sz w:val="24"/>
          <w:szCs w:val="24"/>
        </w:rPr>
        <w:t xml:space="preserve"> </w:t>
      </w:r>
      <w:r w:rsidRPr="00DE3613">
        <w:rPr>
          <w:b/>
          <w:bCs/>
          <w:sz w:val="24"/>
          <w:szCs w:val="24"/>
          <w:shd w:val="clear" w:color="auto" w:fill="F2F2F2"/>
        </w:rPr>
        <w:t>git pull</w:t>
      </w:r>
      <w:r w:rsidRPr="00DE3613">
        <w:rPr>
          <w:b/>
          <w:bCs/>
          <w:sz w:val="24"/>
          <w:szCs w:val="24"/>
          <w:shd w:val="clear" w:color="auto" w:fill="C0C0C0"/>
        </w:rPr>
        <w:t xml:space="preserve"> </w:t>
      </w:r>
    </w:p>
    <w:p w14:paraId="56B2D889" w14:textId="77777777" w:rsid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>The updated file will now be available on your local system.</w:t>
      </w:r>
    </w:p>
    <w:p w14:paraId="2629E8E5" w14:textId="77777777" w:rsidR="00C01C31" w:rsidRPr="00C01C31" w:rsidRDefault="00C01C31" w:rsidP="00860679">
      <w:pPr>
        <w:spacing w:after="0" w:line="360" w:lineRule="auto"/>
        <w:rPr>
          <w:sz w:val="24"/>
          <w:szCs w:val="24"/>
        </w:rPr>
      </w:pPr>
    </w:p>
    <w:p w14:paraId="1A2AA81C" w14:textId="05476BE0" w:rsidR="004601A4" w:rsidRPr="004601A4" w:rsidRDefault="004601A4" w:rsidP="004601A4">
      <w:pPr>
        <w:spacing w:line="360" w:lineRule="auto"/>
        <w:rPr>
          <w:b/>
          <w:bCs/>
          <w:color w:val="00B050"/>
          <w:sz w:val="24"/>
          <w:szCs w:val="24"/>
        </w:rPr>
      </w:pPr>
      <w:r w:rsidRPr="004601A4">
        <w:rPr>
          <w:b/>
          <w:bCs/>
          <w:noProof/>
          <w:color w:val="00B050"/>
          <w:sz w:val="24"/>
          <w:szCs w:val="24"/>
        </w:rPr>
        <w:lastRenderedPageBreak/>
        <w:drawing>
          <wp:inline distT="0" distB="0" distL="0" distR="0" wp14:anchorId="3AF9BF3F" wp14:editId="51C03DF4">
            <wp:extent cx="6263640" cy="3523615"/>
            <wp:effectExtent l="0" t="0" r="3810" b="635"/>
            <wp:docPr id="129133152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6CF6" w14:textId="512768DF" w:rsidR="004E1AB5" w:rsidRPr="004E1AB5" w:rsidRDefault="004E1AB5" w:rsidP="004E1AB5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333B5E4B" w14:textId="6225ABC4" w:rsidR="00C01C31" w:rsidRDefault="00C01C31" w:rsidP="005C4847">
      <w:pPr>
        <w:spacing w:line="360" w:lineRule="auto"/>
        <w:rPr>
          <w:sz w:val="24"/>
          <w:szCs w:val="24"/>
        </w:rPr>
      </w:pPr>
    </w:p>
    <w:p w14:paraId="079D26D6" w14:textId="300D5E9A" w:rsidR="00C01C31" w:rsidRDefault="006B3987" w:rsidP="00C01C31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01C31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11</w:t>
      </w:r>
    </w:p>
    <w:p w14:paraId="32E79AE6" w14:textId="0BF31057" w:rsidR="00C01C31" w:rsidRDefault="00907A3C" w:rsidP="00C01C31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54B9818B" wp14:editId="427ADF77">
                <wp:simplePos x="0" y="0"/>
                <wp:positionH relativeFrom="column">
                  <wp:posOffset>-518795</wp:posOffset>
                </wp:positionH>
                <wp:positionV relativeFrom="paragraph">
                  <wp:posOffset>266699</wp:posOffset>
                </wp:positionV>
                <wp:extent cx="213360" cy="45719"/>
                <wp:effectExtent l="0" t="0" r="15240" b="12065"/>
                <wp:wrapNone/>
                <wp:docPr id="91576202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13360" cy="457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7EF60" id="Rectangle 17" o:spid="_x0000_s1026" style="position:absolute;margin-left:-40.85pt;margin-top:21pt;width:16.8pt;height:3.6pt;flip:x y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" filled="f" strokecolor="#ed7d31 [3205]">
                <v:stroke joinstyle="round"/>
              </v:rect>
            </w:pict>
          </mc:Fallback>
        </mc:AlternateContent>
      </w:r>
      <w:r w:rsidR="006B3987" w:rsidRPr="00F430B0">
        <w:rPr>
          <w:sz w:val="24"/>
          <w:szCs w:val="24"/>
        </w:rPr>
        <w:t>Use git log to see the changes in your local repository file.</w:t>
      </w:r>
    </w:p>
    <w:p w14:paraId="61653C13" w14:textId="1567EE55" w:rsidR="004601A4" w:rsidRPr="004601A4" w:rsidRDefault="004601A4" w:rsidP="004601A4">
      <w:pPr>
        <w:spacing w:line="360" w:lineRule="auto"/>
      </w:pPr>
      <w:r w:rsidRPr="004601A4">
        <w:rPr>
          <w:noProof/>
        </w:rPr>
        <w:drawing>
          <wp:inline distT="0" distB="0" distL="0" distR="0" wp14:anchorId="387E53E5" wp14:editId="7C9741B2">
            <wp:extent cx="6263640" cy="3523615"/>
            <wp:effectExtent l="0" t="0" r="3810" b="635"/>
            <wp:docPr id="52914532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3FC2" w14:textId="03BE9479" w:rsidR="00F430B0" w:rsidRPr="00C01C31" w:rsidRDefault="00F430B0" w:rsidP="00C01C31">
      <w:pPr>
        <w:spacing w:line="360" w:lineRule="auto"/>
        <w:rPr>
          <w:sz w:val="24"/>
          <w:szCs w:val="24"/>
        </w:rPr>
      </w:pPr>
    </w:p>
    <w:p w14:paraId="31C2BE73" w14:textId="77777777" w:rsidR="00F430B0" w:rsidRDefault="00F430B0" w:rsidP="002C6D61">
      <w:pPr>
        <w:spacing w:line="360" w:lineRule="auto"/>
        <w:rPr>
          <w:sz w:val="24"/>
          <w:szCs w:val="24"/>
        </w:rPr>
      </w:pPr>
    </w:p>
    <w:p w14:paraId="171115B3" w14:textId="77777777" w:rsidR="00F430B0" w:rsidRDefault="006B3987" w:rsidP="00F430B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F430B0">
        <w:rPr>
          <w:b/>
          <w:bCs/>
          <w:color w:val="00B050"/>
          <w:sz w:val="24"/>
          <w:szCs w:val="24"/>
        </w:rPr>
        <w:t>Figure – 12</w:t>
      </w:r>
    </w:p>
    <w:p w14:paraId="529D3C24" w14:textId="77777777" w:rsidR="007159C5" w:rsidRDefault="007159C5" w:rsidP="00F430B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03CE314" w14:textId="77777777" w:rsidR="007159C5" w:rsidRPr="00F430B0" w:rsidRDefault="007159C5" w:rsidP="00F430B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3B18A1AA" w14:textId="77777777" w:rsidR="00DA1A21" w:rsidRDefault="00DA1A21" w:rsidP="00DA1A21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t>Source Code Management</w:t>
      </w:r>
    </w:p>
    <w:p w14:paraId="3AFED9BD" w14:textId="49552325" w:rsidR="00DA1A21" w:rsidRDefault="00DA1A21" w:rsidP="00DA1A21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="00313ED0">
        <w:rPr>
          <w:b/>
          <w:bCs/>
          <w:color w:val="FF0000"/>
          <w:sz w:val="36"/>
          <w:szCs w:val="36"/>
        </w:rPr>
        <w:t>5</w:t>
      </w:r>
    </w:p>
    <w:p w14:paraId="057A384A" w14:textId="5FA2E2A6" w:rsidR="00F430B0" w:rsidRDefault="00DA1A21" w:rsidP="00313ED0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="00313ED0">
        <w:rPr>
          <w:b/>
          <w:bCs/>
          <w:color w:val="404040" w:themeColor="text1" w:themeTint="BF"/>
          <w:sz w:val="28"/>
          <w:szCs w:val="28"/>
        </w:rPr>
        <w:t xml:space="preserve">Create a </w:t>
      </w:r>
      <w:r w:rsidR="002476A0">
        <w:rPr>
          <w:b/>
          <w:bCs/>
          <w:color w:val="404040" w:themeColor="text1" w:themeTint="BF"/>
          <w:sz w:val="28"/>
          <w:szCs w:val="28"/>
        </w:rPr>
        <w:t>New</w:t>
      </w:r>
      <w:r w:rsidR="00313ED0">
        <w:rPr>
          <w:b/>
          <w:bCs/>
          <w:color w:val="404040" w:themeColor="text1" w:themeTint="BF"/>
          <w:sz w:val="28"/>
          <w:szCs w:val="28"/>
        </w:rPr>
        <w:t xml:space="preserve"> Branch</w:t>
      </w:r>
    </w:p>
    <w:p w14:paraId="46AD02C7" w14:textId="77777777" w:rsidR="00F843FE" w:rsidRPr="00F843FE" w:rsidRDefault="00F843FE" w:rsidP="00F843FE">
      <w:pPr>
        <w:tabs>
          <w:tab w:val="left" w:pos="2016"/>
        </w:tabs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</w:pPr>
      <w:r w:rsidRPr="00F843F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Use the following command to create a new branch named </w:t>
      </w:r>
      <w:r w:rsidRPr="00F843FE">
        <w:rPr>
          <w:rFonts w:ascii="Times New Roman" w:eastAsia="Times New Roman" w:hAnsi="Symbol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dev </w:t>
      </w:r>
      <w:r w:rsidRPr="00F843F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and switch to it:</w:t>
      </w:r>
    </w:p>
    <w:p w14:paraId="2BF03664" w14:textId="3E8F614F" w:rsidR="002476A0" w:rsidRDefault="00955071" w:rsidP="00955071">
      <w:pPr>
        <w:shd w:val="clear" w:color="auto" w:fill="F2F2F2"/>
        <w:tabs>
          <w:tab w:val="left" w:pos="2016"/>
        </w:tabs>
        <w:rPr>
          <w:b/>
          <w:bCs/>
          <w:sz w:val="24"/>
          <w:szCs w:val="24"/>
        </w:rPr>
      </w:pPr>
      <w:r w:rsidRPr="00955071">
        <w:rPr>
          <w:b/>
          <w:bCs/>
          <w:sz w:val="24"/>
          <w:szCs w:val="24"/>
        </w:rPr>
        <w:t>git checkout -b dev</w:t>
      </w:r>
    </w:p>
    <w:p w14:paraId="01BE145E" w14:textId="38DF66FD" w:rsidR="006530EF" w:rsidRPr="006530EF" w:rsidRDefault="006530EF" w:rsidP="006530EF">
      <w:pPr>
        <w:rPr>
          <w:sz w:val="24"/>
          <w:szCs w:val="24"/>
        </w:rPr>
      </w:pPr>
      <w:r w:rsidRPr="006530EF">
        <w:rPr>
          <w:noProof/>
          <w:sz w:val="24"/>
          <w:szCs w:val="24"/>
        </w:rPr>
        <w:drawing>
          <wp:inline distT="0" distB="0" distL="0" distR="0" wp14:anchorId="5B87BF2D" wp14:editId="134942E0">
            <wp:extent cx="6263640" cy="3523615"/>
            <wp:effectExtent l="0" t="0" r="3810" b="635"/>
            <wp:docPr id="148998864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0D1A" w14:textId="43E2BE7F" w:rsidR="00F843FE" w:rsidRDefault="00F843FE" w:rsidP="00955071">
      <w:pPr>
        <w:rPr>
          <w:sz w:val="24"/>
          <w:szCs w:val="24"/>
        </w:rPr>
      </w:pPr>
    </w:p>
    <w:p w14:paraId="0C807629" w14:textId="77777777" w:rsidR="007F0DFC" w:rsidRPr="007F0DFC" w:rsidRDefault="007F0DFC" w:rsidP="007F0DFC">
      <w:pPr>
        <w:rPr>
          <w:sz w:val="24"/>
          <w:szCs w:val="24"/>
        </w:rPr>
      </w:pPr>
    </w:p>
    <w:p w14:paraId="3653DB92" w14:textId="77777777" w:rsidR="007F0DFC" w:rsidRDefault="007F0DFC" w:rsidP="007F0DFC">
      <w:pPr>
        <w:rPr>
          <w:sz w:val="24"/>
          <w:szCs w:val="24"/>
        </w:rPr>
      </w:pPr>
    </w:p>
    <w:p w14:paraId="113C2D74" w14:textId="77777777" w:rsidR="007F0DFC" w:rsidRDefault="007F0DFC" w:rsidP="007F0DFC">
      <w:pPr>
        <w:rPr>
          <w:sz w:val="24"/>
          <w:szCs w:val="24"/>
        </w:rPr>
      </w:pPr>
    </w:p>
    <w:p w14:paraId="73554454" w14:textId="2B62F4BA" w:rsidR="007F0DFC" w:rsidRDefault="007F0DFC" w:rsidP="007F0DFC">
      <w:pPr>
        <w:jc w:val="center"/>
        <w:rPr>
          <w:b/>
          <w:bCs/>
          <w:color w:val="00B050"/>
          <w:sz w:val="24"/>
          <w:szCs w:val="24"/>
        </w:rPr>
      </w:pPr>
      <w:r w:rsidRPr="007F0DFC">
        <w:rPr>
          <w:b/>
          <w:bCs/>
          <w:color w:val="00B050"/>
          <w:sz w:val="24"/>
          <w:szCs w:val="24"/>
        </w:rPr>
        <w:t>Figure - 1</w:t>
      </w:r>
    </w:p>
    <w:p w14:paraId="0143D02F" w14:textId="220F1353" w:rsidR="007F0DFC" w:rsidRDefault="00F268D9" w:rsidP="007F0DFC">
      <w:pPr>
        <w:rPr>
          <w:b/>
          <w:bCs/>
          <w:color w:val="404040" w:themeColor="text1" w:themeTint="BF"/>
          <w:sz w:val="28"/>
          <w:szCs w:val="28"/>
        </w:rPr>
      </w:pPr>
      <w:r w:rsidRPr="00F268D9">
        <w:rPr>
          <w:b/>
          <w:bCs/>
          <w:color w:val="404040" w:themeColor="text1" w:themeTint="BF"/>
          <w:sz w:val="28"/>
          <w:szCs w:val="28"/>
        </w:rPr>
        <w:t>Step 2: Make Changes in the dev Branch</w:t>
      </w:r>
    </w:p>
    <w:p w14:paraId="0A5F954C" w14:textId="2C66CFC7" w:rsidR="00F268D9" w:rsidRDefault="001F2F53" w:rsidP="00F268D9">
      <w:pPr>
        <w:tabs>
          <w:tab w:val="left" w:pos="3504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Open the </w:t>
      </w:r>
      <w:r w:rsidRPr="001F2F53">
        <w:rPr>
          <w:b/>
          <w:bCs/>
          <w:sz w:val="24"/>
          <w:szCs w:val="24"/>
        </w:rPr>
        <w:t>hello.cpp</w:t>
      </w:r>
      <w:r>
        <w:rPr>
          <w:sz w:val="24"/>
          <w:szCs w:val="24"/>
        </w:rPr>
        <w:t xml:space="preserve"> file and make some changes.</w:t>
      </w:r>
    </w:p>
    <w:p w14:paraId="0E914C63" w14:textId="65A9A42B" w:rsidR="00F00446" w:rsidRPr="00F00446" w:rsidRDefault="00F00446" w:rsidP="00F00446">
      <w:pPr>
        <w:tabs>
          <w:tab w:val="left" w:pos="3504"/>
        </w:tabs>
        <w:jc w:val="both"/>
        <w:rPr>
          <w:sz w:val="24"/>
          <w:szCs w:val="24"/>
        </w:rPr>
      </w:pPr>
      <w:r w:rsidRPr="00F00446">
        <w:rPr>
          <w:noProof/>
          <w:sz w:val="24"/>
          <w:szCs w:val="24"/>
        </w:rPr>
        <w:lastRenderedPageBreak/>
        <w:drawing>
          <wp:inline distT="0" distB="0" distL="0" distR="0" wp14:anchorId="2CA69AE7" wp14:editId="5199C5E2">
            <wp:extent cx="6263640" cy="3523615"/>
            <wp:effectExtent l="0" t="0" r="3810" b="635"/>
            <wp:docPr id="198789114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B6E4" w14:textId="106288D6" w:rsidR="001F2F53" w:rsidRDefault="001F2F53" w:rsidP="00F268D9">
      <w:pPr>
        <w:tabs>
          <w:tab w:val="left" w:pos="3504"/>
        </w:tabs>
        <w:jc w:val="both"/>
        <w:rPr>
          <w:sz w:val="24"/>
          <w:szCs w:val="24"/>
        </w:rPr>
      </w:pPr>
    </w:p>
    <w:p w14:paraId="40582C0E" w14:textId="77777777" w:rsidR="001F2F53" w:rsidRPr="001F2F53" w:rsidRDefault="001F2F53" w:rsidP="001F2F53">
      <w:pPr>
        <w:rPr>
          <w:sz w:val="24"/>
          <w:szCs w:val="24"/>
        </w:rPr>
      </w:pPr>
    </w:p>
    <w:p w14:paraId="13E6DD17" w14:textId="77777777" w:rsidR="001F2F53" w:rsidRPr="001F2F53" w:rsidRDefault="001F2F53" w:rsidP="001F2F53">
      <w:pPr>
        <w:rPr>
          <w:sz w:val="24"/>
          <w:szCs w:val="24"/>
        </w:rPr>
      </w:pPr>
    </w:p>
    <w:p w14:paraId="6B00BB92" w14:textId="77777777" w:rsidR="002C6D61" w:rsidRDefault="002C6D61" w:rsidP="001F2F53">
      <w:pPr>
        <w:rPr>
          <w:sz w:val="24"/>
          <w:szCs w:val="24"/>
        </w:rPr>
      </w:pPr>
    </w:p>
    <w:p w14:paraId="03590B1A" w14:textId="4FE86273" w:rsidR="001F2F53" w:rsidRDefault="001F2F53" w:rsidP="001F2F53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2</w:t>
      </w:r>
    </w:p>
    <w:p w14:paraId="77D50BEA" w14:textId="77777777" w:rsidR="00936BB7" w:rsidRDefault="00936BB7" w:rsidP="001F2F53">
      <w:pPr>
        <w:tabs>
          <w:tab w:val="left" w:pos="1476"/>
        </w:tabs>
        <w:rPr>
          <w:sz w:val="24"/>
          <w:szCs w:val="24"/>
        </w:rPr>
      </w:pPr>
    </w:p>
    <w:p w14:paraId="3419667C" w14:textId="6BF94E90" w:rsidR="00936BB7" w:rsidRDefault="00936BB7" w:rsidP="001F2F53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936BB7">
        <w:rPr>
          <w:b/>
          <w:bCs/>
          <w:color w:val="404040" w:themeColor="text1" w:themeTint="BF"/>
          <w:sz w:val="28"/>
          <w:szCs w:val="28"/>
        </w:rPr>
        <w:t>Step 3: Stage and Commit Changes</w:t>
      </w:r>
    </w:p>
    <w:p w14:paraId="12AB15FD" w14:textId="5B653843" w:rsidR="00EA7EF7" w:rsidRPr="001F67A1" w:rsidRDefault="00EA7EF7" w:rsidP="00EA7EF7">
      <w:pPr>
        <w:pStyle w:val="ListParagraph"/>
        <w:numPr>
          <w:ilvl w:val="0"/>
          <w:numId w:val="7"/>
        </w:numPr>
        <w:tabs>
          <w:tab w:val="left" w:pos="1476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 xml:space="preserve">git </w:t>
      </w:r>
      <w:proofErr w:type="gramStart"/>
      <w:r w:rsidRPr="001F67A1">
        <w:rPr>
          <w:b/>
          <w:bCs/>
          <w:sz w:val="24"/>
          <w:szCs w:val="24"/>
        </w:rPr>
        <w:t>add .</w:t>
      </w:r>
      <w:proofErr w:type="gramEnd"/>
    </w:p>
    <w:p w14:paraId="602960E6" w14:textId="079F127E" w:rsidR="00936BB7" w:rsidRDefault="00EA7EF7" w:rsidP="00EA7EF7">
      <w:pPr>
        <w:pStyle w:val="ListParagraph"/>
        <w:numPr>
          <w:ilvl w:val="0"/>
          <w:numId w:val="7"/>
        </w:numPr>
        <w:tabs>
          <w:tab w:val="left" w:pos="1476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>git commit -m "Added a new file in dev branch"</w:t>
      </w:r>
    </w:p>
    <w:p w14:paraId="7E196039" w14:textId="77777777" w:rsidR="001026E0" w:rsidRPr="001F67A1" w:rsidRDefault="001026E0" w:rsidP="001026E0">
      <w:pPr>
        <w:pStyle w:val="ListParagraph"/>
        <w:tabs>
          <w:tab w:val="left" w:pos="1476"/>
        </w:tabs>
        <w:rPr>
          <w:b/>
          <w:bCs/>
          <w:sz w:val="24"/>
          <w:szCs w:val="24"/>
        </w:rPr>
      </w:pPr>
    </w:p>
    <w:p w14:paraId="04DAB353" w14:textId="506E7550" w:rsidR="00D70833" w:rsidRPr="00D70833" w:rsidRDefault="00D70833" w:rsidP="00D70833">
      <w:pPr>
        <w:tabs>
          <w:tab w:val="left" w:pos="1476"/>
        </w:tabs>
        <w:rPr>
          <w:sz w:val="24"/>
          <w:szCs w:val="24"/>
        </w:rPr>
      </w:pPr>
      <w:r w:rsidRPr="00D70833">
        <w:rPr>
          <w:noProof/>
          <w:sz w:val="24"/>
          <w:szCs w:val="24"/>
        </w:rPr>
        <w:lastRenderedPageBreak/>
        <w:drawing>
          <wp:inline distT="0" distB="0" distL="0" distR="0" wp14:anchorId="4613E8E7" wp14:editId="3BE4BFAB">
            <wp:extent cx="6263640" cy="3523615"/>
            <wp:effectExtent l="0" t="0" r="3810" b="635"/>
            <wp:docPr id="1114772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A47A" w14:textId="0FE34683" w:rsidR="00964C1D" w:rsidRDefault="00964C1D" w:rsidP="00EA7EF7">
      <w:pPr>
        <w:tabs>
          <w:tab w:val="left" w:pos="1476"/>
        </w:tabs>
        <w:rPr>
          <w:sz w:val="24"/>
          <w:szCs w:val="24"/>
        </w:rPr>
      </w:pPr>
    </w:p>
    <w:p w14:paraId="4A3A7048" w14:textId="77777777" w:rsidR="001026E0" w:rsidRDefault="001026E0" w:rsidP="00EA7EF7">
      <w:pPr>
        <w:tabs>
          <w:tab w:val="left" w:pos="1476"/>
        </w:tabs>
        <w:rPr>
          <w:sz w:val="24"/>
          <w:szCs w:val="24"/>
        </w:rPr>
      </w:pPr>
    </w:p>
    <w:p w14:paraId="2CB250B0" w14:textId="31EC3FFF" w:rsidR="00964C1D" w:rsidRPr="00964C1D" w:rsidRDefault="00964C1D" w:rsidP="00964C1D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3</w:t>
      </w:r>
    </w:p>
    <w:p w14:paraId="3B4BFA9E" w14:textId="07DFB869" w:rsidR="00EA7EF7" w:rsidRDefault="00504D03" w:rsidP="00EA7EF7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504D03">
        <w:rPr>
          <w:b/>
          <w:bCs/>
          <w:color w:val="404040" w:themeColor="text1" w:themeTint="BF"/>
          <w:sz w:val="28"/>
          <w:szCs w:val="28"/>
        </w:rPr>
        <w:t>Step 4: Switch Back to ma</w:t>
      </w:r>
      <w:r w:rsidR="00964C1D">
        <w:rPr>
          <w:b/>
          <w:bCs/>
          <w:color w:val="404040" w:themeColor="text1" w:themeTint="BF"/>
          <w:sz w:val="28"/>
          <w:szCs w:val="28"/>
        </w:rPr>
        <w:t>ster</w:t>
      </w:r>
      <w:r w:rsidRPr="00504D03">
        <w:rPr>
          <w:b/>
          <w:bCs/>
          <w:color w:val="404040" w:themeColor="text1" w:themeTint="BF"/>
          <w:sz w:val="28"/>
          <w:szCs w:val="28"/>
        </w:rPr>
        <w:t xml:space="preserve"> Branch</w:t>
      </w:r>
    </w:p>
    <w:p w14:paraId="5ACDD51E" w14:textId="5EF892E0" w:rsidR="00504D03" w:rsidRDefault="001F67A1" w:rsidP="001F67A1">
      <w:pPr>
        <w:shd w:val="clear" w:color="auto" w:fill="F2F2F2"/>
        <w:tabs>
          <w:tab w:val="left" w:pos="2244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>git checkout m</w:t>
      </w:r>
      <w:r w:rsidR="00964C1D">
        <w:rPr>
          <w:b/>
          <w:bCs/>
          <w:sz w:val="24"/>
          <w:szCs w:val="24"/>
        </w:rPr>
        <w:t>aster</w:t>
      </w:r>
    </w:p>
    <w:p w14:paraId="77421482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59022E8E" w14:textId="45682099" w:rsidR="000E7641" w:rsidRPr="000E7641" w:rsidRDefault="000E7641" w:rsidP="000E7641">
      <w:pPr>
        <w:tabs>
          <w:tab w:val="left" w:pos="1680"/>
        </w:tabs>
        <w:rPr>
          <w:sz w:val="24"/>
          <w:szCs w:val="24"/>
        </w:rPr>
      </w:pPr>
      <w:r w:rsidRPr="000E7641">
        <w:rPr>
          <w:noProof/>
          <w:sz w:val="24"/>
          <w:szCs w:val="24"/>
        </w:rPr>
        <w:drawing>
          <wp:inline distT="0" distB="0" distL="0" distR="0" wp14:anchorId="014BEE50" wp14:editId="35C0AE20">
            <wp:extent cx="6263640" cy="3523615"/>
            <wp:effectExtent l="0" t="0" r="3810" b="635"/>
            <wp:docPr id="194888002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C24C" w14:textId="11293B4E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3C439A28" w14:textId="3D19B53D" w:rsidR="001F67A1" w:rsidRDefault="001F67A1" w:rsidP="001F67A1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FB9364E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586E9B57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2C83DB42" w14:textId="77777777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4F5FF726" w14:textId="617A8803" w:rsidR="00964C1D" w:rsidRDefault="00964C1D" w:rsidP="00964C1D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4</w:t>
      </w:r>
    </w:p>
    <w:p w14:paraId="3B130E34" w14:textId="77777777" w:rsidR="00964C1D" w:rsidRDefault="00964C1D" w:rsidP="00964C1D">
      <w:pPr>
        <w:tabs>
          <w:tab w:val="left" w:pos="1476"/>
        </w:tabs>
        <w:rPr>
          <w:b/>
          <w:bCs/>
          <w:color w:val="00B050"/>
          <w:sz w:val="24"/>
          <w:szCs w:val="24"/>
        </w:rPr>
      </w:pPr>
    </w:p>
    <w:p w14:paraId="6535C1A8" w14:textId="77777777" w:rsidR="00964C1D" w:rsidRDefault="00964C1D" w:rsidP="00964C1D">
      <w:pPr>
        <w:tabs>
          <w:tab w:val="left" w:pos="1476"/>
        </w:tabs>
        <w:rPr>
          <w:b/>
          <w:bCs/>
          <w:color w:val="00B050"/>
          <w:sz w:val="24"/>
          <w:szCs w:val="24"/>
        </w:rPr>
      </w:pPr>
    </w:p>
    <w:p w14:paraId="4825B38A" w14:textId="1C321F47" w:rsidR="00964C1D" w:rsidRDefault="00964C1D" w:rsidP="00964C1D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964C1D">
        <w:rPr>
          <w:b/>
          <w:bCs/>
          <w:color w:val="404040" w:themeColor="text1" w:themeTint="BF"/>
          <w:sz w:val="28"/>
          <w:szCs w:val="28"/>
        </w:rPr>
        <w:t>Step 5: Merge dev into ma</w:t>
      </w:r>
      <w:r>
        <w:rPr>
          <w:b/>
          <w:bCs/>
          <w:color w:val="404040" w:themeColor="text1" w:themeTint="BF"/>
          <w:sz w:val="28"/>
          <w:szCs w:val="28"/>
        </w:rPr>
        <w:t>ster</w:t>
      </w:r>
    </w:p>
    <w:p w14:paraId="2F5453C2" w14:textId="360F0112" w:rsidR="00964C1D" w:rsidRPr="00964C1D" w:rsidRDefault="00964C1D" w:rsidP="00964C1D">
      <w:pPr>
        <w:tabs>
          <w:tab w:val="left" w:pos="1476"/>
        </w:tabs>
        <w:rPr>
          <w:sz w:val="24"/>
          <w:szCs w:val="24"/>
        </w:rPr>
      </w:pPr>
      <w:r>
        <w:rPr>
          <w:sz w:val="24"/>
          <w:szCs w:val="24"/>
        </w:rPr>
        <w:t xml:space="preserve">If </w:t>
      </w:r>
      <w:r w:rsidRPr="00964C1D">
        <w:rPr>
          <w:sz w:val="24"/>
          <w:szCs w:val="24"/>
        </w:rPr>
        <w:t>there are no conflicts, this will merge the changes from the dev branch into ma</w:t>
      </w:r>
      <w:r>
        <w:rPr>
          <w:sz w:val="24"/>
          <w:szCs w:val="24"/>
        </w:rPr>
        <w:t>ster</w:t>
      </w:r>
      <w:r w:rsidRPr="00964C1D">
        <w:rPr>
          <w:sz w:val="24"/>
          <w:szCs w:val="24"/>
        </w:rPr>
        <w:t>.</w:t>
      </w:r>
    </w:p>
    <w:p w14:paraId="28E7443F" w14:textId="4674E2AE" w:rsidR="00964C1D" w:rsidRDefault="00B6629C" w:rsidP="00B6629C">
      <w:pPr>
        <w:shd w:val="clear" w:color="auto" w:fill="F2F2F2"/>
        <w:tabs>
          <w:tab w:val="left" w:pos="1680"/>
        </w:tabs>
        <w:rPr>
          <w:b/>
          <w:bCs/>
          <w:sz w:val="24"/>
          <w:szCs w:val="24"/>
        </w:rPr>
      </w:pPr>
      <w:r w:rsidRPr="00B6629C">
        <w:rPr>
          <w:b/>
          <w:bCs/>
          <w:sz w:val="24"/>
          <w:szCs w:val="24"/>
        </w:rPr>
        <w:t>git merge dev</w:t>
      </w:r>
    </w:p>
    <w:p w14:paraId="6F2594DE" w14:textId="2F4347F7" w:rsidR="000E7641" w:rsidRPr="000E7641" w:rsidRDefault="000E7641" w:rsidP="000E7641">
      <w:pPr>
        <w:rPr>
          <w:sz w:val="24"/>
          <w:szCs w:val="24"/>
        </w:rPr>
      </w:pPr>
      <w:r w:rsidRPr="000E7641">
        <w:rPr>
          <w:noProof/>
          <w:sz w:val="24"/>
          <w:szCs w:val="24"/>
        </w:rPr>
        <w:drawing>
          <wp:inline distT="0" distB="0" distL="0" distR="0" wp14:anchorId="7DE5ACDD" wp14:editId="0E999A49">
            <wp:extent cx="6263640" cy="3523615"/>
            <wp:effectExtent l="0" t="0" r="3810" b="635"/>
            <wp:docPr id="50344399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6738" w14:textId="32FD5719" w:rsidR="00B6629C" w:rsidRDefault="00B6629C" w:rsidP="00B6629C">
      <w:pPr>
        <w:rPr>
          <w:sz w:val="24"/>
          <w:szCs w:val="24"/>
        </w:rPr>
      </w:pPr>
    </w:p>
    <w:p w14:paraId="0BD173C7" w14:textId="2375B9C4" w:rsidR="00CA5737" w:rsidRPr="003E3042" w:rsidRDefault="00CA5737" w:rsidP="003E3042">
      <w:pPr>
        <w:rPr>
          <w:sz w:val="24"/>
          <w:szCs w:val="24"/>
        </w:rPr>
      </w:pPr>
    </w:p>
    <w:p w14:paraId="4CE0DB75" w14:textId="0180B59F" w:rsidR="003E3042" w:rsidRDefault="003E3042" w:rsidP="003E3042">
      <w:pPr>
        <w:jc w:val="center"/>
        <w:rPr>
          <w:b/>
          <w:bCs/>
          <w:color w:val="404040" w:themeColor="text1" w:themeTint="BF"/>
          <w:sz w:val="28"/>
          <w:szCs w:val="28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- 5</w:t>
      </w:r>
    </w:p>
    <w:p w14:paraId="4E148F69" w14:textId="0519E132" w:rsidR="00CA5737" w:rsidRPr="003E3042" w:rsidRDefault="003E3042" w:rsidP="00CA5737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>Step 6: Verify the Merge</w:t>
      </w:r>
    </w:p>
    <w:p w14:paraId="5F0561BE" w14:textId="2BC5EE84" w:rsidR="00CA5737" w:rsidRDefault="003E3042" w:rsidP="00CA5737">
      <w:pPr>
        <w:rPr>
          <w:sz w:val="24"/>
          <w:szCs w:val="24"/>
        </w:rPr>
      </w:pPr>
      <w:r>
        <w:rPr>
          <w:sz w:val="24"/>
          <w:szCs w:val="24"/>
        </w:rPr>
        <w:t>Use cat command to check is the files are merged.</w:t>
      </w:r>
    </w:p>
    <w:p w14:paraId="5C6336F0" w14:textId="2F545AF5" w:rsidR="003E3042" w:rsidRPr="003E3042" w:rsidRDefault="003E3042" w:rsidP="003E3042">
      <w:pPr>
        <w:shd w:val="clear" w:color="auto" w:fill="F2F2F2"/>
        <w:rPr>
          <w:b/>
          <w:bCs/>
          <w:sz w:val="24"/>
          <w:szCs w:val="24"/>
        </w:rPr>
      </w:pPr>
      <w:r w:rsidRPr="003E3042">
        <w:rPr>
          <w:b/>
          <w:bCs/>
          <w:sz w:val="24"/>
          <w:szCs w:val="24"/>
        </w:rPr>
        <w:t>cat hello.cpp</w:t>
      </w:r>
    </w:p>
    <w:p w14:paraId="4E0688DF" w14:textId="3D2396BE" w:rsidR="000E7641" w:rsidRPr="000E7641" w:rsidRDefault="000E7641" w:rsidP="000E7641">
      <w:pPr>
        <w:rPr>
          <w:sz w:val="24"/>
          <w:szCs w:val="24"/>
        </w:rPr>
      </w:pPr>
      <w:r w:rsidRPr="000E7641">
        <w:rPr>
          <w:noProof/>
          <w:sz w:val="24"/>
          <w:szCs w:val="24"/>
        </w:rPr>
        <w:lastRenderedPageBreak/>
        <w:drawing>
          <wp:inline distT="0" distB="0" distL="0" distR="0" wp14:anchorId="363FF0D2" wp14:editId="11C35B7E">
            <wp:extent cx="6263640" cy="3523615"/>
            <wp:effectExtent l="0" t="0" r="3810" b="635"/>
            <wp:docPr id="34996775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D16E" w14:textId="408B2FB8" w:rsidR="00CA5737" w:rsidRPr="00CA5737" w:rsidRDefault="00CA5737" w:rsidP="00CA5737">
      <w:pPr>
        <w:rPr>
          <w:sz w:val="24"/>
          <w:szCs w:val="24"/>
        </w:rPr>
      </w:pPr>
    </w:p>
    <w:p w14:paraId="1B799073" w14:textId="77777777" w:rsidR="00CA5737" w:rsidRPr="00CA5737" w:rsidRDefault="00CA5737" w:rsidP="00CA5737">
      <w:pPr>
        <w:rPr>
          <w:sz w:val="24"/>
          <w:szCs w:val="24"/>
        </w:rPr>
      </w:pPr>
    </w:p>
    <w:p w14:paraId="725369BA" w14:textId="77777777" w:rsidR="004B10C0" w:rsidRDefault="004B10C0" w:rsidP="003E3042">
      <w:pPr>
        <w:jc w:val="center"/>
        <w:rPr>
          <w:b/>
          <w:bCs/>
          <w:color w:val="00B050"/>
          <w:sz w:val="24"/>
          <w:szCs w:val="24"/>
        </w:rPr>
      </w:pPr>
    </w:p>
    <w:p w14:paraId="3606955F" w14:textId="77777777" w:rsidR="004B10C0" w:rsidRDefault="004B10C0" w:rsidP="003E3042">
      <w:pPr>
        <w:jc w:val="center"/>
        <w:rPr>
          <w:b/>
          <w:bCs/>
          <w:color w:val="00B050"/>
          <w:sz w:val="24"/>
          <w:szCs w:val="24"/>
        </w:rPr>
      </w:pPr>
    </w:p>
    <w:p w14:paraId="6A55F564" w14:textId="77777777" w:rsidR="004B10C0" w:rsidRDefault="004B10C0" w:rsidP="003E3042">
      <w:pPr>
        <w:jc w:val="center"/>
        <w:rPr>
          <w:b/>
          <w:bCs/>
          <w:color w:val="00B050"/>
          <w:sz w:val="24"/>
          <w:szCs w:val="24"/>
        </w:rPr>
      </w:pPr>
    </w:p>
    <w:p w14:paraId="0DE06F1A" w14:textId="5E71E390" w:rsidR="006829B8" w:rsidRPr="00CC1426" w:rsidRDefault="003E3042" w:rsidP="00CC1426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</w:t>
      </w:r>
      <w:r w:rsidR="006829B8">
        <w:rPr>
          <w:b/>
          <w:bCs/>
          <w:color w:val="00B050"/>
          <w:sz w:val="24"/>
          <w:szCs w:val="24"/>
        </w:rPr>
        <w:t>–</w:t>
      </w:r>
      <w:r>
        <w:rPr>
          <w:b/>
          <w:bCs/>
          <w:color w:val="00B050"/>
          <w:sz w:val="24"/>
          <w:szCs w:val="24"/>
        </w:rPr>
        <w:t xml:space="preserve"> 6</w:t>
      </w:r>
    </w:p>
    <w:p w14:paraId="508C9BE9" w14:textId="77777777" w:rsidR="006829B8" w:rsidRDefault="006829B8" w:rsidP="006829B8">
      <w:pPr>
        <w:rPr>
          <w:b/>
          <w:bCs/>
          <w:color w:val="404040" w:themeColor="text1" w:themeTint="BF"/>
          <w:sz w:val="28"/>
          <w:szCs w:val="28"/>
        </w:rPr>
      </w:pPr>
    </w:p>
    <w:p w14:paraId="2365C924" w14:textId="50ED4118" w:rsidR="006829B8" w:rsidRDefault="006829B8" w:rsidP="006829B8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3E3042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2400D0" w:rsidRPr="002400D0">
        <w:rPr>
          <w:b/>
          <w:bCs/>
          <w:color w:val="404040" w:themeColor="text1" w:themeTint="BF"/>
          <w:sz w:val="28"/>
          <w:szCs w:val="28"/>
        </w:rPr>
        <w:t>Run the Git Merge Tool</w:t>
      </w:r>
    </w:p>
    <w:p w14:paraId="3B2DE2FB" w14:textId="0BC925C7" w:rsidR="00C358C1" w:rsidRPr="00C358C1" w:rsidRDefault="00C358C1" w:rsidP="006829B8">
      <w:pPr>
        <w:rPr>
          <w:sz w:val="24"/>
          <w:szCs w:val="24"/>
        </w:rPr>
      </w:pPr>
      <w:r>
        <w:rPr>
          <w:sz w:val="24"/>
          <w:szCs w:val="24"/>
        </w:rPr>
        <w:t xml:space="preserve">Use git </w:t>
      </w:r>
      <w:proofErr w:type="spellStart"/>
      <w:r>
        <w:rPr>
          <w:sz w:val="24"/>
          <w:szCs w:val="24"/>
        </w:rPr>
        <w:t>mergetool</w:t>
      </w:r>
      <w:proofErr w:type="spellEnd"/>
      <w:r>
        <w:rPr>
          <w:sz w:val="24"/>
          <w:szCs w:val="24"/>
        </w:rPr>
        <w:t xml:space="preserve"> to open the conflict screen. Close it using </w:t>
      </w:r>
      <w:proofErr w:type="gramStart"/>
      <w:r w:rsidRPr="00C358C1">
        <w:rPr>
          <w:b/>
          <w:bCs/>
          <w:sz w:val="24"/>
          <w:szCs w:val="24"/>
        </w:rPr>
        <w:t>escape :</w:t>
      </w:r>
      <w:proofErr w:type="spellStart"/>
      <w:r w:rsidRPr="00C358C1">
        <w:rPr>
          <w:b/>
          <w:bCs/>
          <w:sz w:val="24"/>
          <w:szCs w:val="24"/>
        </w:rPr>
        <w:t>wqa</w:t>
      </w:r>
      <w:proofErr w:type="spellEnd"/>
      <w:proofErr w:type="gramEnd"/>
    </w:p>
    <w:p w14:paraId="3AD9CF2A" w14:textId="2111BCCB" w:rsidR="00DA68F9" w:rsidRPr="00DA68F9" w:rsidRDefault="00DA68F9" w:rsidP="00DA68F9">
      <w:pPr>
        <w:shd w:val="clear" w:color="auto" w:fill="F2F2F2"/>
        <w:rPr>
          <w:b/>
          <w:bCs/>
          <w:sz w:val="24"/>
          <w:szCs w:val="24"/>
        </w:rPr>
      </w:pPr>
      <w:r w:rsidRPr="00DA68F9">
        <w:rPr>
          <w:b/>
          <w:bCs/>
          <w:sz w:val="24"/>
          <w:szCs w:val="24"/>
        </w:rPr>
        <w:t xml:space="preserve">git </w:t>
      </w:r>
      <w:proofErr w:type="spellStart"/>
      <w:r w:rsidRPr="00DA68F9">
        <w:rPr>
          <w:b/>
          <w:bCs/>
          <w:sz w:val="24"/>
          <w:szCs w:val="24"/>
        </w:rPr>
        <w:t>mergetool</w:t>
      </w:r>
      <w:proofErr w:type="spellEnd"/>
    </w:p>
    <w:p w14:paraId="425968CE" w14:textId="408476B0" w:rsidR="0044318B" w:rsidRPr="0044318B" w:rsidRDefault="00C358C1" w:rsidP="006829B8">
      <w:pPr>
        <w:rPr>
          <w:color w:val="404040" w:themeColor="text1" w:themeTint="BF"/>
          <w:sz w:val="24"/>
          <w:szCs w:val="24"/>
        </w:rPr>
      </w:pPr>
      <w:r w:rsidRPr="00DA68F9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69" behindDoc="0" locked="0" layoutInCell="1" allowOverlap="1" wp14:anchorId="3BFC4030" wp14:editId="238DCB77">
            <wp:simplePos x="0" y="0"/>
            <wp:positionH relativeFrom="margin">
              <wp:posOffset>-635</wp:posOffset>
            </wp:positionH>
            <wp:positionV relativeFrom="paragraph">
              <wp:posOffset>207010</wp:posOffset>
            </wp:positionV>
            <wp:extent cx="6263640" cy="3246120"/>
            <wp:effectExtent l="0" t="0" r="3810" b="0"/>
            <wp:wrapSquare wrapText="bothSides"/>
            <wp:docPr id="51529319" name="Picture 1" descr="A computer screen with multiple colored 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9319" name="Picture 1" descr="A computer screen with multiple colored lines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CEA64" w14:textId="1F945E51" w:rsidR="006829B8" w:rsidRDefault="006829B8" w:rsidP="006829B8">
      <w:pPr>
        <w:rPr>
          <w:sz w:val="24"/>
          <w:szCs w:val="24"/>
        </w:rPr>
      </w:pPr>
    </w:p>
    <w:p w14:paraId="49F89190" w14:textId="24231909" w:rsidR="00DA68F9" w:rsidRDefault="00DA68F9" w:rsidP="00DA68F9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– </w:t>
      </w:r>
      <w:r w:rsidR="003247F2">
        <w:rPr>
          <w:b/>
          <w:bCs/>
          <w:color w:val="00B050"/>
          <w:sz w:val="24"/>
          <w:szCs w:val="24"/>
        </w:rPr>
        <w:t>7</w:t>
      </w:r>
    </w:p>
    <w:p w14:paraId="7E93FC2B" w14:textId="58DD9329" w:rsidR="00F11A3E" w:rsidRDefault="00F11A3E" w:rsidP="00F11A3E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8</w:t>
      </w:r>
      <w:r w:rsidRPr="003E3042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C358C1" w:rsidRPr="00C358C1">
        <w:rPr>
          <w:b/>
          <w:bCs/>
          <w:color w:val="404040" w:themeColor="text1" w:themeTint="BF"/>
          <w:sz w:val="28"/>
          <w:szCs w:val="28"/>
        </w:rPr>
        <w:t xml:space="preserve">Creating </w:t>
      </w:r>
      <w:proofErr w:type="gramStart"/>
      <w:r w:rsidR="00C358C1" w:rsidRPr="00C358C1">
        <w:rPr>
          <w:b/>
          <w:bCs/>
          <w:color w:val="404040" w:themeColor="text1" w:themeTint="BF"/>
          <w:sz w:val="28"/>
          <w:szCs w:val="28"/>
        </w:rPr>
        <w:t>a .</w:t>
      </w:r>
      <w:proofErr w:type="spellStart"/>
      <w:r w:rsidR="00C358C1" w:rsidRPr="00C358C1">
        <w:rPr>
          <w:b/>
          <w:bCs/>
          <w:color w:val="404040" w:themeColor="text1" w:themeTint="BF"/>
          <w:sz w:val="28"/>
          <w:szCs w:val="28"/>
        </w:rPr>
        <w:t>gitignore</w:t>
      </w:r>
      <w:proofErr w:type="spellEnd"/>
      <w:proofErr w:type="gramEnd"/>
      <w:r w:rsidR="00C358C1" w:rsidRPr="00C358C1">
        <w:rPr>
          <w:b/>
          <w:bCs/>
          <w:color w:val="404040" w:themeColor="text1" w:themeTint="BF"/>
          <w:sz w:val="28"/>
          <w:szCs w:val="28"/>
        </w:rPr>
        <w:t xml:space="preserve"> File</w:t>
      </w:r>
    </w:p>
    <w:p w14:paraId="15077FCC" w14:textId="03D83F8D" w:rsidR="00DA68F9" w:rsidRDefault="00C358C1" w:rsidP="00C358C1">
      <w:pPr>
        <w:tabs>
          <w:tab w:val="left" w:pos="2544"/>
        </w:tabs>
        <w:rPr>
          <w:sz w:val="24"/>
          <w:szCs w:val="24"/>
        </w:rPr>
      </w:pPr>
      <w:proofErr w:type="gramStart"/>
      <w:r w:rsidRPr="00C358C1">
        <w:rPr>
          <w:sz w:val="24"/>
          <w:szCs w:val="24"/>
        </w:rPr>
        <w:t>The</w:t>
      </w:r>
      <w:r w:rsidRPr="00C358C1">
        <w:rPr>
          <w:b/>
          <w:bCs/>
          <w:sz w:val="24"/>
          <w:szCs w:val="24"/>
        </w:rPr>
        <w:t xml:space="preserve"> .</w:t>
      </w:r>
      <w:proofErr w:type="spellStart"/>
      <w:r w:rsidRPr="00C358C1">
        <w:rPr>
          <w:b/>
          <w:bCs/>
          <w:sz w:val="24"/>
          <w:szCs w:val="24"/>
        </w:rPr>
        <w:t>gitignore</w:t>
      </w:r>
      <w:proofErr w:type="spellEnd"/>
      <w:proofErr w:type="gramEnd"/>
      <w:r w:rsidRPr="00C358C1">
        <w:rPr>
          <w:sz w:val="24"/>
          <w:szCs w:val="24"/>
        </w:rPr>
        <w:t xml:space="preserve"> file tells Git to ignore specific files or directories that do not need to be tracked, such as log files, build directories, or system files.</w:t>
      </w:r>
    </w:p>
    <w:p w14:paraId="42B4609E" w14:textId="7D725388" w:rsidR="00C358C1" w:rsidRDefault="00C358C1" w:rsidP="00C358C1">
      <w:pPr>
        <w:shd w:val="clear" w:color="auto" w:fill="F2F2F2"/>
        <w:tabs>
          <w:tab w:val="left" w:pos="2544"/>
        </w:tabs>
        <w:rPr>
          <w:b/>
          <w:bCs/>
          <w:sz w:val="24"/>
          <w:szCs w:val="24"/>
        </w:rPr>
      </w:pPr>
      <w:proofErr w:type="gramStart"/>
      <w:r w:rsidRPr="00C358C1">
        <w:rPr>
          <w:b/>
          <w:bCs/>
          <w:sz w:val="24"/>
          <w:szCs w:val="24"/>
        </w:rPr>
        <w:t>touch .</w:t>
      </w:r>
      <w:proofErr w:type="spellStart"/>
      <w:r w:rsidRPr="00C358C1">
        <w:rPr>
          <w:b/>
          <w:bCs/>
          <w:sz w:val="24"/>
          <w:szCs w:val="24"/>
        </w:rPr>
        <w:t>gitignore</w:t>
      </w:r>
      <w:proofErr w:type="spellEnd"/>
      <w:proofErr w:type="gramEnd"/>
    </w:p>
    <w:p w14:paraId="6F966EBA" w14:textId="61AF4853" w:rsidR="005C4BF1" w:rsidRPr="005C4BF1" w:rsidRDefault="005C4BF1" w:rsidP="005C4BF1">
      <w:pPr>
        <w:tabs>
          <w:tab w:val="left" w:pos="2100"/>
        </w:tabs>
        <w:rPr>
          <w:sz w:val="24"/>
          <w:szCs w:val="24"/>
        </w:rPr>
      </w:pPr>
      <w:r w:rsidRPr="005C4BF1">
        <w:rPr>
          <w:noProof/>
          <w:sz w:val="24"/>
          <w:szCs w:val="24"/>
        </w:rPr>
        <w:drawing>
          <wp:inline distT="0" distB="0" distL="0" distR="0" wp14:anchorId="0C60908F" wp14:editId="76AE9B6E">
            <wp:extent cx="6263640" cy="3523615"/>
            <wp:effectExtent l="0" t="0" r="3810" b="635"/>
            <wp:docPr id="66486652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E9E1F" w14:textId="396CFAC8" w:rsidR="00C358C1" w:rsidRDefault="00C358C1" w:rsidP="00C358C1">
      <w:pPr>
        <w:tabs>
          <w:tab w:val="left" w:pos="2100"/>
        </w:tabs>
        <w:rPr>
          <w:sz w:val="24"/>
          <w:szCs w:val="24"/>
        </w:rPr>
      </w:pPr>
    </w:p>
    <w:p w14:paraId="2141A897" w14:textId="77777777" w:rsidR="00E8264D" w:rsidRPr="00E8264D" w:rsidRDefault="00E8264D" w:rsidP="00E8264D">
      <w:pPr>
        <w:rPr>
          <w:sz w:val="24"/>
          <w:szCs w:val="24"/>
        </w:rPr>
      </w:pPr>
    </w:p>
    <w:p w14:paraId="26ECED29" w14:textId="77777777" w:rsidR="00E8264D" w:rsidRDefault="00E8264D" w:rsidP="00E8264D">
      <w:pPr>
        <w:rPr>
          <w:sz w:val="24"/>
          <w:szCs w:val="24"/>
        </w:rPr>
      </w:pPr>
    </w:p>
    <w:p w14:paraId="6352CED6" w14:textId="77777777" w:rsidR="00C52913" w:rsidRDefault="00C52913" w:rsidP="00D53AEB">
      <w:pPr>
        <w:jc w:val="center"/>
        <w:rPr>
          <w:b/>
          <w:bCs/>
          <w:color w:val="00B050"/>
          <w:sz w:val="24"/>
          <w:szCs w:val="24"/>
        </w:rPr>
      </w:pPr>
    </w:p>
    <w:p w14:paraId="78A65DCF" w14:textId="77777777" w:rsidR="00C52913" w:rsidRDefault="00C52913" w:rsidP="00D53AEB">
      <w:pPr>
        <w:jc w:val="center"/>
        <w:rPr>
          <w:b/>
          <w:bCs/>
          <w:color w:val="00B050"/>
          <w:sz w:val="24"/>
          <w:szCs w:val="24"/>
        </w:rPr>
      </w:pPr>
    </w:p>
    <w:p w14:paraId="74A70593" w14:textId="77777777" w:rsidR="00C52913" w:rsidRDefault="00C52913" w:rsidP="00D53AEB">
      <w:pPr>
        <w:jc w:val="center"/>
        <w:rPr>
          <w:b/>
          <w:bCs/>
          <w:color w:val="00B050"/>
          <w:sz w:val="24"/>
          <w:szCs w:val="24"/>
        </w:rPr>
      </w:pPr>
    </w:p>
    <w:p w14:paraId="2F784706" w14:textId="77777777" w:rsidR="00672759" w:rsidRDefault="00672759" w:rsidP="00D53AEB">
      <w:pPr>
        <w:jc w:val="center"/>
        <w:rPr>
          <w:b/>
          <w:bCs/>
          <w:color w:val="00B050"/>
          <w:sz w:val="24"/>
          <w:szCs w:val="24"/>
        </w:rPr>
      </w:pPr>
    </w:p>
    <w:p w14:paraId="4FBEBD39" w14:textId="2169D898" w:rsidR="00D53AEB" w:rsidRDefault="00D53AEB" w:rsidP="00D53AEB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– 8</w:t>
      </w:r>
    </w:p>
    <w:p w14:paraId="43F7EC8F" w14:textId="77777777" w:rsidR="00D53AEB" w:rsidRDefault="00D53AEB" w:rsidP="00D53AEB">
      <w:pPr>
        <w:jc w:val="center"/>
        <w:rPr>
          <w:b/>
          <w:bCs/>
          <w:color w:val="404040" w:themeColor="text1" w:themeTint="BF"/>
          <w:sz w:val="28"/>
          <w:szCs w:val="28"/>
        </w:rPr>
      </w:pPr>
    </w:p>
    <w:p w14:paraId="002CA6B2" w14:textId="77777777" w:rsidR="00D53AEB" w:rsidRDefault="00D53AEB" w:rsidP="00BD13AC">
      <w:pPr>
        <w:rPr>
          <w:b/>
          <w:bCs/>
          <w:color w:val="404040" w:themeColor="text1" w:themeTint="BF"/>
          <w:sz w:val="28"/>
          <w:szCs w:val="28"/>
        </w:rPr>
      </w:pPr>
    </w:p>
    <w:p w14:paraId="6C82BA21" w14:textId="55B0F17A" w:rsidR="00BD13AC" w:rsidRDefault="00BD13AC" w:rsidP="00BD13AC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9</w:t>
      </w:r>
      <w:r w:rsidRPr="003E3042">
        <w:rPr>
          <w:b/>
          <w:bCs/>
          <w:color w:val="404040" w:themeColor="text1" w:themeTint="BF"/>
          <w:sz w:val="28"/>
          <w:szCs w:val="28"/>
        </w:rPr>
        <w:t>:</w:t>
      </w:r>
      <w:r w:rsidRPr="00BD13AC">
        <w:rPr>
          <w:b/>
          <w:bCs/>
          <w:color w:val="404040" w:themeColor="text1" w:themeTint="BF"/>
          <w:sz w:val="28"/>
          <w:szCs w:val="28"/>
        </w:rPr>
        <w:t xml:space="preserve"> Viewing Hidden Files and Folders</w:t>
      </w:r>
    </w:p>
    <w:p w14:paraId="3E1B4C6E" w14:textId="15401D90" w:rsidR="007B328F" w:rsidRPr="007B328F" w:rsidRDefault="007B328F" w:rsidP="00BD13AC">
      <w:pPr>
        <w:rPr>
          <w:b/>
          <w:bCs/>
          <w:color w:val="404040" w:themeColor="text1" w:themeTint="BF"/>
          <w:sz w:val="24"/>
          <w:szCs w:val="24"/>
        </w:rPr>
      </w:pPr>
      <w:r w:rsidRPr="007B328F">
        <w:rPr>
          <w:sz w:val="24"/>
          <w:szCs w:val="24"/>
        </w:rPr>
        <w:t>By default, files that start with a dot (</w:t>
      </w:r>
      <w:r w:rsidRPr="007B328F">
        <w:rPr>
          <w:rStyle w:val="HTMLCode"/>
          <w:rFonts w:eastAsiaTheme="majorEastAsia"/>
          <w:sz w:val="24"/>
          <w:szCs w:val="24"/>
        </w:rPr>
        <w:t>.</w:t>
      </w:r>
      <w:r w:rsidRPr="007B328F">
        <w:rPr>
          <w:sz w:val="24"/>
          <w:szCs w:val="24"/>
        </w:rPr>
        <w:t xml:space="preserve">) are </w:t>
      </w:r>
      <w:r w:rsidRPr="007B328F">
        <w:rPr>
          <w:rStyle w:val="Strong"/>
          <w:sz w:val="24"/>
          <w:szCs w:val="24"/>
        </w:rPr>
        <w:t>hidden</w:t>
      </w:r>
      <w:r w:rsidRPr="007B328F">
        <w:rPr>
          <w:sz w:val="24"/>
          <w:szCs w:val="24"/>
        </w:rPr>
        <w:t xml:space="preserve"> in Unix-based systems, including Git Bash.</w:t>
      </w:r>
    </w:p>
    <w:p w14:paraId="2DEF1CC3" w14:textId="00D79F5E" w:rsidR="00BD13AC" w:rsidRDefault="006364FF" w:rsidP="007B328F">
      <w:pPr>
        <w:shd w:val="clear" w:color="auto" w:fill="F2F2F2"/>
        <w:tabs>
          <w:tab w:val="left" w:pos="2376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</w:t>
      </w:r>
      <w:r w:rsidR="007B328F" w:rsidRPr="007B328F">
        <w:rPr>
          <w:b/>
          <w:bCs/>
          <w:sz w:val="24"/>
          <w:szCs w:val="24"/>
        </w:rPr>
        <w:t>s -a</w:t>
      </w:r>
    </w:p>
    <w:p w14:paraId="49870F78" w14:textId="5C4CFE54" w:rsidR="005C4BF1" w:rsidRPr="005C4BF1" w:rsidRDefault="005C4BF1" w:rsidP="005C4BF1">
      <w:pPr>
        <w:tabs>
          <w:tab w:val="left" w:pos="2376"/>
        </w:tabs>
        <w:rPr>
          <w:noProof/>
        </w:rPr>
      </w:pPr>
      <w:r w:rsidRPr="005C4BF1">
        <w:rPr>
          <w:noProof/>
        </w:rPr>
        <w:drawing>
          <wp:inline distT="0" distB="0" distL="0" distR="0" wp14:anchorId="0E96C819" wp14:editId="4A09D7F5">
            <wp:extent cx="6263640" cy="3523615"/>
            <wp:effectExtent l="0" t="0" r="3810" b="635"/>
            <wp:docPr id="180539655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7F8B" w14:textId="3E9913C6" w:rsidR="007B328F" w:rsidRDefault="007B328F" w:rsidP="007B328F">
      <w:pPr>
        <w:tabs>
          <w:tab w:val="left" w:pos="2376"/>
        </w:tabs>
        <w:rPr>
          <w:noProof/>
        </w:rPr>
      </w:pPr>
    </w:p>
    <w:p w14:paraId="0C1E8CAA" w14:textId="77777777" w:rsidR="007B328F" w:rsidRDefault="007B328F" w:rsidP="007B328F">
      <w:pPr>
        <w:rPr>
          <w:noProof/>
        </w:rPr>
      </w:pPr>
    </w:p>
    <w:p w14:paraId="0DDC6977" w14:textId="26881928" w:rsidR="007B328F" w:rsidRDefault="007B328F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E4E6E5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DFF5B04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4E54515D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1E3A7857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6C3981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6F34F80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6CFE3926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E2AD521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1D7EE0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281A1F38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CEF3611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86CDD43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687488A8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2319580B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025A27BB" w14:textId="77777777" w:rsidR="00672759" w:rsidRDefault="00672759" w:rsidP="007B328F">
      <w:pPr>
        <w:tabs>
          <w:tab w:val="left" w:pos="3744"/>
        </w:tabs>
        <w:rPr>
          <w:sz w:val="24"/>
          <w:szCs w:val="24"/>
        </w:rPr>
      </w:pPr>
    </w:p>
    <w:p w14:paraId="247D6DEE" w14:textId="77777777" w:rsidR="004642F0" w:rsidRDefault="004642F0" w:rsidP="007B328F">
      <w:pPr>
        <w:tabs>
          <w:tab w:val="left" w:pos="3744"/>
        </w:tabs>
        <w:rPr>
          <w:sz w:val="24"/>
          <w:szCs w:val="24"/>
        </w:rPr>
      </w:pPr>
    </w:p>
    <w:p w14:paraId="6FE6DDC2" w14:textId="77777777" w:rsidR="004642F0" w:rsidRDefault="004642F0" w:rsidP="007B328F">
      <w:pPr>
        <w:tabs>
          <w:tab w:val="left" w:pos="3744"/>
        </w:tabs>
        <w:rPr>
          <w:sz w:val="24"/>
          <w:szCs w:val="24"/>
        </w:rPr>
      </w:pPr>
    </w:p>
    <w:p w14:paraId="7D89F49B" w14:textId="77777777" w:rsidR="004642F0" w:rsidRDefault="004642F0" w:rsidP="004642F0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t>Source Code Management</w:t>
      </w:r>
    </w:p>
    <w:p w14:paraId="3079C88F" w14:textId="7D0024A2" w:rsidR="004642F0" w:rsidRDefault="004642F0" w:rsidP="004642F0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6</w:t>
      </w:r>
    </w:p>
    <w:p w14:paraId="1C46F4AA" w14:textId="6258C5C8" w:rsidR="004642F0" w:rsidRPr="008F0CE9" w:rsidRDefault="008F0CE9" w:rsidP="004642F0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Pr="008F0CE9">
        <w:rPr>
          <w:b/>
          <w:bCs/>
          <w:color w:val="404040" w:themeColor="text1" w:themeTint="BF"/>
          <w:sz w:val="28"/>
          <w:szCs w:val="28"/>
        </w:rPr>
        <w:t>Fork a Repository on GitHub</w:t>
      </w:r>
    </w:p>
    <w:p w14:paraId="722A3F84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Go</w:t>
      </w:r>
      <w:proofErr w:type="gramEnd"/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any public repository on GitHub (e.g., </w:t>
      </w:r>
      <w:hyperlink r:id="rId78" w:tgtFrame="_new" w:history="1">
        <w:r w:rsidRPr="0025564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https://github.com/octocat/Hello-World</w:t>
        </w:r>
      </w:hyperlink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).</w:t>
      </w:r>
    </w:p>
    <w:p w14:paraId="59D398A6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Click</w:t>
      </w:r>
      <w:proofErr w:type="gramEnd"/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the </w:t>
      </w:r>
      <w:r w:rsidRPr="0025564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"Fork"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(top right corner).</w:t>
      </w:r>
    </w:p>
    <w:p w14:paraId="2593EF26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This</w:t>
      </w:r>
      <w:proofErr w:type="gramEnd"/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creates a copy of the repository under </w:t>
      </w:r>
      <w:r w:rsidRPr="0025564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your GitHub account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761DB752" w14:textId="24FB2163" w:rsidR="00E35BBA" w:rsidRPr="00E35BBA" w:rsidRDefault="0025564F" w:rsidP="00E35BBA">
      <w:pPr>
        <w:tabs>
          <w:tab w:val="left" w:pos="2424"/>
          <w:tab w:val="left" w:pos="3744"/>
        </w:tabs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0F2A9B07" wp14:editId="23F42961">
                <wp:simplePos x="0" y="0"/>
                <wp:positionH relativeFrom="column">
                  <wp:posOffset>4266565</wp:posOffset>
                </wp:positionH>
                <wp:positionV relativeFrom="paragraph">
                  <wp:posOffset>748665</wp:posOffset>
                </wp:positionV>
                <wp:extent cx="571500" cy="114300"/>
                <wp:effectExtent l="0" t="0" r="19050" b="19050"/>
                <wp:wrapNone/>
                <wp:docPr id="2091512691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D94F65" id="Oval 12" o:spid="_x0000_s1026" style="position:absolute;margin-left:335.95pt;margin-top:58.95pt;width:45pt;height:9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" filled="f" strokecolor="#c45911 [2405]" strokeweight="1pt">
                <v:stroke joinstyle="miter"/>
              </v:oval>
            </w:pict>
          </mc:Fallback>
        </mc:AlternateContent>
      </w:r>
      <w:r w:rsidR="008F0CE9">
        <w:rPr>
          <w:sz w:val="24"/>
          <w:szCs w:val="24"/>
        </w:rPr>
        <w:tab/>
      </w:r>
      <w:r w:rsidR="00E35BBA" w:rsidRPr="00E35BBA">
        <w:rPr>
          <w:noProof/>
        </w:rPr>
        <w:drawing>
          <wp:inline distT="0" distB="0" distL="0" distR="0" wp14:anchorId="0D75AA94" wp14:editId="55D79206">
            <wp:extent cx="6263640" cy="3523615"/>
            <wp:effectExtent l="0" t="0" r="3810" b="635"/>
            <wp:docPr id="151824678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F2EC" w14:textId="6D0EB089" w:rsidR="004642F0" w:rsidRDefault="004642F0" w:rsidP="008F0CE9">
      <w:pPr>
        <w:tabs>
          <w:tab w:val="left" w:pos="2424"/>
          <w:tab w:val="left" w:pos="3744"/>
        </w:tabs>
        <w:rPr>
          <w:sz w:val="24"/>
          <w:szCs w:val="24"/>
        </w:rPr>
      </w:pPr>
    </w:p>
    <w:p w14:paraId="4B0A344B" w14:textId="03273ADC" w:rsidR="0025564F" w:rsidRDefault="002B2EFD" w:rsidP="0025564F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150319BA" wp14:editId="4A5B09EC">
                <wp:simplePos x="0" y="0"/>
                <wp:positionH relativeFrom="column">
                  <wp:posOffset>410845</wp:posOffset>
                </wp:positionH>
                <wp:positionV relativeFrom="paragraph">
                  <wp:posOffset>3456940</wp:posOffset>
                </wp:positionV>
                <wp:extent cx="1623060" cy="205740"/>
                <wp:effectExtent l="0" t="0" r="15240" b="22860"/>
                <wp:wrapNone/>
                <wp:docPr id="59028566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DBCD9E" id="Rectangle 13" o:spid="_x0000_s1026" style="position:absolute;margin-left:32.35pt;margin-top:272.2pt;width:127.8pt;height:16.2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" filled="f" strokecolor="red" strokeweight="1pt"/>
            </w:pict>
          </mc:Fallback>
        </mc:AlternateContent>
      </w:r>
      <w:r w:rsidR="0025564F" w:rsidRPr="0025564F">
        <w:rPr>
          <w:b/>
          <w:bCs/>
          <w:color w:val="00B050"/>
          <w:sz w:val="24"/>
          <w:szCs w:val="24"/>
        </w:rPr>
        <w:t xml:space="preserve">Figure </w:t>
      </w:r>
      <w:r w:rsidR="005E5CAA">
        <w:rPr>
          <w:b/>
          <w:bCs/>
          <w:color w:val="00B050"/>
          <w:sz w:val="24"/>
          <w:szCs w:val="24"/>
        </w:rPr>
        <w:t>–</w:t>
      </w:r>
      <w:r w:rsidR="0025564F" w:rsidRPr="0025564F">
        <w:rPr>
          <w:b/>
          <w:bCs/>
          <w:color w:val="00B050"/>
          <w:sz w:val="24"/>
          <w:szCs w:val="24"/>
        </w:rPr>
        <w:t xml:space="preserve"> 1</w:t>
      </w:r>
    </w:p>
    <w:p w14:paraId="6D640631" w14:textId="1EA19A97" w:rsidR="005E5CAA" w:rsidRPr="005E5CAA" w:rsidRDefault="005E5CAA" w:rsidP="005E5CAA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  <w:r w:rsidRPr="005E5CAA">
        <w:rPr>
          <w:b/>
          <w:bCs/>
          <w:noProof/>
          <w:color w:val="00B050"/>
          <w:sz w:val="24"/>
          <w:szCs w:val="24"/>
        </w:rPr>
        <w:drawing>
          <wp:inline distT="0" distB="0" distL="0" distR="0" wp14:anchorId="5C275E93" wp14:editId="68A67B5D">
            <wp:extent cx="6263640" cy="3523615"/>
            <wp:effectExtent l="0" t="0" r="3810" b="635"/>
            <wp:docPr id="1495856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B0575" w14:textId="2C23BE70" w:rsidR="005E5CAA" w:rsidRDefault="005E5CAA" w:rsidP="0025564F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>Figure 2</w:t>
      </w:r>
    </w:p>
    <w:p w14:paraId="324F878C" w14:textId="49C15803" w:rsidR="0025564F" w:rsidRDefault="0025564F" w:rsidP="00F55810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</w:p>
    <w:p w14:paraId="054A8DAA" w14:textId="7A13F95D" w:rsidR="00F55810" w:rsidRDefault="00F55810" w:rsidP="00366BCE">
      <w:pPr>
        <w:tabs>
          <w:tab w:val="left" w:pos="1968"/>
        </w:tabs>
        <w:rPr>
          <w:b/>
          <w:bCs/>
          <w:color w:val="00B050"/>
          <w:sz w:val="24"/>
          <w:szCs w:val="24"/>
        </w:rPr>
      </w:pPr>
    </w:p>
    <w:p w14:paraId="3C7A4157" w14:textId="79289AEA" w:rsidR="00E971E1" w:rsidRDefault="00911B18" w:rsidP="00E971E1">
      <w:pPr>
        <w:tabs>
          <w:tab w:val="left" w:pos="1968"/>
        </w:tabs>
        <w:rPr>
          <w:b/>
          <w:bCs/>
          <w:color w:val="404040" w:themeColor="text1" w:themeTint="BF"/>
          <w:sz w:val="28"/>
          <w:szCs w:val="28"/>
        </w:rPr>
      </w:pPr>
      <w:r w:rsidRPr="00911B18">
        <w:rPr>
          <w:b/>
          <w:bCs/>
          <w:color w:val="404040" w:themeColor="text1" w:themeTint="BF"/>
          <w:sz w:val="28"/>
          <w:szCs w:val="28"/>
        </w:rPr>
        <w:t>Step 2: Clone the Forked Repository Locally</w:t>
      </w:r>
    </w:p>
    <w:p w14:paraId="7602905F" w14:textId="2673E2E4" w:rsidR="004B2B6B" w:rsidRPr="00DE172E" w:rsidRDefault="004B2B6B" w:rsidP="00E971E1">
      <w:pPr>
        <w:tabs>
          <w:tab w:val="left" w:pos="1968"/>
        </w:tabs>
        <w:rPr>
          <w:sz w:val="24"/>
          <w:szCs w:val="24"/>
        </w:rPr>
      </w:pPr>
      <w:r w:rsidRPr="00DE172E">
        <w:rPr>
          <w:sz w:val="24"/>
          <w:szCs w:val="24"/>
        </w:rPr>
        <w:lastRenderedPageBreak/>
        <w:t>Replace your-</w:t>
      </w:r>
      <w:r w:rsidRPr="00DE172E">
        <w:rPr>
          <w:b/>
          <w:bCs/>
          <w:sz w:val="24"/>
          <w:szCs w:val="24"/>
        </w:rPr>
        <w:t>username</w:t>
      </w:r>
      <w:r w:rsidRPr="00DE172E">
        <w:rPr>
          <w:sz w:val="24"/>
          <w:szCs w:val="24"/>
        </w:rPr>
        <w:t xml:space="preserve"> with your actual GitHub username.</w:t>
      </w:r>
    </w:p>
    <w:p w14:paraId="1C3EEB9F" w14:textId="32B7CD1B" w:rsidR="00911B18" w:rsidRDefault="00A127CE" w:rsidP="00A127CE">
      <w:pPr>
        <w:shd w:val="clear" w:color="auto" w:fill="F2F2F2"/>
        <w:tabs>
          <w:tab w:val="left" w:pos="1968"/>
        </w:tabs>
        <w:rPr>
          <w:b/>
          <w:bCs/>
          <w:color w:val="404040" w:themeColor="text1" w:themeTint="BF"/>
          <w:sz w:val="24"/>
          <w:szCs w:val="24"/>
        </w:rPr>
      </w:pPr>
      <w:r w:rsidRPr="00A127CE">
        <w:rPr>
          <w:b/>
          <w:bCs/>
          <w:color w:val="404040" w:themeColor="text1" w:themeTint="BF"/>
          <w:sz w:val="24"/>
          <w:szCs w:val="24"/>
        </w:rPr>
        <w:t>git clone https://github.com/your-username/Hello-World.git</w:t>
      </w:r>
    </w:p>
    <w:p w14:paraId="588176E6" w14:textId="27E09C7B" w:rsidR="006F52FD" w:rsidRPr="006F52FD" w:rsidRDefault="006F52FD" w:rsidP="006F52FD">
      <w:pPr>
        <w:tabs>
          <w:tab w:val="left" w:pos="1968"/>
        </w:tabs>
        <w:rPr>
          <w:sz w:val="24"/>
          <w:szCs w:val="24"/>
        </w:rPr>
      </w:pPr>
      <w:r w:rsidRPr="006F52FD">
        <w:rPr>
          <w:noProof/>
          <w:sz w:val="24"/>
          <w:szCs w:val="24"/>
        </w:rPr>
        <w:drawing>
          <wp:inline distT="0" distB="0" distL="0" distR="0" wp14:anchorId="606331FC" wp14:editId="56A3E574">
            <wp:extent cx="6263640" cy="3523615"/>
            <wp:effectExtent l="0" t="0" r="3810" b="635"/>
            <wp:docPr id="72783019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98A54" w14:textId="5D15849E" w:rsidR="00FB6603" w:rsidRDefault="00FB6603" w:rsidP="00FB6603">
      <w:pPr>
        <w:tabs>
          <w:tab w:val="left" w:pos="1968"/>
        </w:tabs>
        <w:rPr>
          <w:sz w:val="24"/>
          <w:szCs w:val="24"/>
        </w:rPr>
      </w:pPr>
    </w:p>
    <w:p w14:paraId="4B6A2182" w14:textId="1E7E4CE8" w:rsidR="004B2B6B" w:rsidRPr="004B2B6B" w:rsidRDefault="004B2B6B" w:rsidP="004B2B6B">
      <w:pPr>
        <w:tabs>
          <w:tab w:val="left" w:pos="3864"/>
        </w:tabs>
        <w:rPr>
          <w:b/>
          <w:bCs/>
          <w:color w:val="00B050"/>
          <w:sz w:val="24"/>
          <w:szCs w:val="24"/>
        </w:rPr>
      </w:pPr>
      <w:r>
        <w:rPr>
          <w:sz w:val="24"/>
          <w:szCs w:val="24"/>
        </w:rPr>
        <w:tab/>
      </w:r>
    </w:p>
    <w:p w14:paraId="6A99E82C" w14:textId="4641F168" w:rsidR="004B2B6B" w:rsidRDefault="004B2B6B" w:rsidP="004B2B6B">
      <w:pPr>
        <w:tabs>
          <w:tab w:val="left" w:pos="3864"/>
        </w:tabs>
        <w:jc w:val="center"/>
        <w:rPr>
          <w:b/>
          <w:bCs/>
          <w:color w:val="00B050"/>
          <w:sz w:val="24"/>
          <w:szCs w:val="24"/>
        </w:rPr>
      </w:pPr>
      <w:r w:rsidRPr="004B2B6B">
        <w:rPr>
          <w:b/>
          <w:bCs/>
          <w:color w:val="00B050"/>
          <w:sz w:val="24"/>
          <w:szCs w:val="24"/>
        </w:rPr>
        <w:t xml:space="preserve">Figure </w:t>
      </w:r>
      <w:r w:rsidR="00C21C01">
        <w:rPr>
          <w:b/>
          <w:bCs/>
          <w:color w:val="00B050"/>
          <w:sz w:val="24"/>
          <w:szCs w:val="24"/>
        </w:rPr>
        <w:t>–</w:t>
      </w:r>
      <w:r w:rsidRPr="004B2B6B">
        <w:rPr>
          <w:b/>
          <w:bCs/>
          <w:color w:val="00B050"/>
          <w:sz w:val="24"/>
          <w:szCs w:val="24"/>
        </w:rPr>
        <w:t xml:space="preserve"> 3</w:t>
      </w:r>
    </w:p>
    <w:p w14:paraId="3EF935F3" w14:textId="4E2DBF4E" w:rsidR="00C21C01" w:rsidRDefault="00DE172E" w:rsidP="00C21C01">
      <w:pPr>
        <w:tabs>
          <w:tab w:val="left" w:pos="3864"/>
        </w:tabs>
        <w:rPr>
          <w:b/>
          <w:bCs/>
          <w:color w:val="404040" w:themeColor="text1" w:themeTint="BF"/>
          <w:sz w:val="28"/>
          <w:szCs w:val="28"/>
        </w:rPr>
      </w:pPr>
      <w:r w:rsidRPr="00DE172E">
        <w:rPr>
          <w:b/>
          <w:bCs/>
          <w:color w:val="404040" w:themeColor="text1" w:themeTint="BF"/>
          <w:sz w:val="28"/>
          <w:szCs w:val="28"/>
        </w:rPr>
        <w:t>Step 3: Change Directory to the Cloned Repo</w:t>
      </w:r>
    </w:p>
    <w:p w14:paraId="2263F44A" w14:textId="3B33DC4D" w:rsidR="006F52FD" w:rsidRDefault="00DE172E" w:rsidP="00DE172E">
      <w:pPr>
        <w:shd w:val="clear" w:color="auto" w:fill="F2F2F2"/>
        <w:tabs>
          <w:tab w:val="left" w:pos="1332"/>
        </w:tabs>
        <w:rPr>
          <w:b/>
          <w:bCs/>
          <w:sz w:val="24"/>
          <w:szCs w:val="24"/>
        </w:rPr>
      </w:pPr>
      <w:r w:rsidRPr="00DE172E">
        <w:rPr>
          <w:b/>
          <w:bCs/>
          <w:sz w:val="24"/>
          <w:szCs w:val="24"/>
        </w:rPr>
        <w:t>cd Hello-World</w:t>
      </w:r>
    </w:p>
    <w:p w14:paraId="625F8C7F" w14:textId="1BB96A32" w:rsidR="00FB7E97" w:rsidRPr="00FB7E97" w:rsidRDefault="00FB7E97" w:rsidP="00FB7E97">
      <w:pPr>
        <w:tabs>
          <w:tab w:val="left" w:pos="3960"/>
        </w:tabs>
        <w:rPr>
          <w:sz w:val="24"/>
          <w:szCs w:val="24"/>
        </w:rPr>
      </w:pPr>
      <w:r w:rsidRPr="00FB7E97">
        <w:rPr>
          <w:noProof/>
          <w:sz w:val="24"/>
          <w:szCs w:val="24"/>
        </w:rPr>
        <w:lastRenderedPageBreak/>
        <w:drawing>
          <wp:inline distT="0" distB="0" distL="0" distR="0" wp14:anchorId="2D5649F2" wp14:editId="60E1EF3D">
            <wp:extent cx="6263640" cy="3523615"/>
            <wp:effectExtent l="0" t="0" r="3810" b="635"/>
            <wp:docPr id="556126839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0936" w14:textId="1EB32BB3" w:rsidR="00DE172E" w:rsidRDefault="00CD12DC" w:rsidP="00CD12DC">
      <w:pPr>
        <w:tabs>
          <w:tab w:val="left" w:pos="396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876BDE3" w14:textId="7C1377C1" w:rsidR="00CD12DC" w:rsidRDefault="00CD12DC" w:rsidP="00CD12DC">
      <w:pPr>
        <w:tabs>
          <w:tab w:val="left" w:pos="3864"/>
        </w:tabs>
        <w:jc w:val="center"/>
        <w:rPr>
          <w:b/>
          <w:bCs/>
          <w:color w:val="00B050"/>
          <w:sz w:val="24"/>
          <w:szCs w:val="24"/>
        </w:rPr>
      </w:pPr>
      <w:r w:rsidRPr="004B2B6B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4B2B6B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4</w:t>
      </w:r>
    </w:p>
    <w:p w14:paraId="072AF48A" w14:textId="77777777" w:rsidR="007D5DC7" w:rsidRPr="007D5DC7" w:rsidRDefault="007D5DC7" w:rsidP="007D5DC7">
      <w:pPr>
        <w:tabs>
          <w:tab w:val="left" w:pos="3960"/>
        </w:tabs>
        <w:rPr>
          <w:b/>
          <w:bCs/>
          <w:color w:val="404040" w:themeColor="text1" w:themeTint="BF"/>
          <w:sz w:val="28"/>
          <w:szCs w:val="28"/>
        </w:rPr>
      </w:pPr>
      <w:r w:rsidRPr="007D5DC7">
        <w:rPr>
          <w:b/>
          <w:bCs/>
          <w:color w:val="404040" w:themeColor="text1" w:themeTint="BF"/>
          <w:sz w:val="28"/>
          <w:szCs w:val="28"/>
        </w:rPr>
        <w:t>Step 4: Add a New File or Modify Existing One</w:t>
      </w:r>
    </w:p>
    <w:p w14:paraId="4E3E66DA" w14:textId="355B34EE" w:rsidR="00CD12DC" w:rsidRDefault="00003F48" w:rsidP="00003F48">
      <w:pPr>
        <w:shd w:val="clear" w:color="auto" w:fill="F2F2F2"/>
        <w:tabs>
          <w:tab w:val="left" w:pos="3312"/>
          <w:tab w:val="left" w:pos="39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Vi hello.cpp</w:t>
      </w:r>
      <w:r w:rsidR="007D5DC7">
        <w:rPr>
          <w:sz w:val="24"/>
          <w:szCs w:val="24"/>
        </w:rPr>
        <w:tab/>
      </w:r>
    </w:p>
    <w:p w14:paraId="4675AD29" w14:textId="70AFEBD8" w:rsidR="00A564E0" w:rsidRDefault="00A564E0" w:rsidP="00DA7A87">
      <w:pPr>
        <w:rPr>
          <w:b/>
          <w:bCs/>
          <w:color w:val="00B050"/>
          <w:sz w:val="24"/>
          <w:szCs w:val="24"/>
        </w:rPr>
      </w:pPr>
    </w:p>
    <w:p w14:paraId="30F604C9" w14:textId="77777777" w:rsidR="00A562F1" w:rsidRDefault="00A562F1" w:rsidP="00A562F1">
      <w:pPr>
        <w:rPr>
          <w:b/>
          <w:bCs/>
          <w:color w:val="00B050"/>
          <w:sz w:val="24"/>
          <w:szCs w:val="24"/>
        </w:rPr>
      </w:pPr>
    </w:p>
    <w:p w14:paraId="7035107F" w14:textId="19CDB09F" w:rsidR="001C0177" w:rsidRPr="007D5DC7" w:rsidRDefault="001C0177" w:rsidP="001C0177">
      <w:pPr>
        <w:tabs>
          <w:tab w:val="left" w:pos="3960"/>
        </w:tabs>
        <w:rPr>
          <w:b/>
          <w:bCs/>
          <w:color w:val="404040" w:themeColor="text1" w:themeTint="BF"/>
          <w:sz w:val="28"/>
          <w:szCs w:val="28"/>
        </w:rPr>
      </w:pPr>
      <w:r w:rsidRPr="007D5DC7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7D5DC7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1C0177">
        <w:rPr>
          <w:b/>
          <w:bCs/>
          <w:color w:val="404040" w:themeColor="text1" w:themeTint="BF"/>
          <w:sz w:val="28"/>
          <w:szCs w:val="28"/>
        </w:rPr>
        <w:t>Stage and Commit Your Changes</w:t>
      </w:r>
    </w:p>
    <w:p w14:paraId="6528F1FE" w14:textId="3265EC4D" w:rsidR="00175E46" w:rsidRPr="00175E46" w:rsidRDefault="00175E46" w:rsidP="00175E46">
      <w:pPr>
        <w:shd w:val="clear" w:color="auto" w:fill="F2F2F2"/>
        <w:rPr>
          <w:b/>
          <w:bCs/>
          <w:sz w:val="24"/>
          <w:szCs w:val="24"/>
        </w:rPr>
      </w:pPr>
      <w:r w:rsidRPr="00175E46">
        <w:rPr>
          <w:b/>
          <w:bCs/>
          <w:sz w:val="24"/>
          <w:szCs w:val="24"/>
        </w:rPr>
        <w:t xml:space="preserve">git </w:t>
      </w:r>
      <w:proofErr w:type="gramStart"/>
      <w:r w:rsidRPr="00175E46">
        <w:rPr>
          <w:b/>
          <w:bCs/>
          <w:sz w:val="24"/>
          <w:szCs w:val="24"/>
        </w:rPr>
        <w:t xml:space="preserve">add </w:t>
      </w:r>
      <w:r>
        <w:rPr>
          <w:b/>
          <w:bCs/>
          <w:sz w:val="24"/>
          <w:szCs w:val="24"/>
        </w:rPr>
        <w:t>.</w:t>
      </w:r>
      <w:proofErr w:type="gramEnd"/>
    </w:p>
    <w:p w14:paraId="66D9DB0F" w14:textId="5143A7DF" w:rsidR="00A562F1" w:rsidRPr="00A564E0" w:rsidRDefault="00175E46" w:rsidP="00175E46">
      <w:pPr>
        <w:shd w:val="clear" w:color="auto" w:fill="F2F2F2"/>
        <w:rPr>
          <w:b/>
          <w:bCs/>
          <w:sz w:val="24"/>
          <w:szCs w:val="24"/>
        </w:rPr>
      </w:pPr>
      <w:r w:rsidRPr="00175E46">
        <w:rPr>
          <w:b/>
          <w:bCs/>
          <w:sz w:val="24"/>
          <w:szCs w:val="24"/>
        </w:rPr>
        <w:t>git commit -m "First Commit"</w:t>
      </w:r>
    </w:p>
    <w:p w14:paraId="6D541D74" w14:textId="5C6E7E05" w:rsidR="00FB7E97" w:rsidRPr="00FB7E97" w:rsidRDefault="00FB7E97" w:rsidP="00FB7E97">
      <w:pPr>
        <w:jc w:val="center"/>
        <w:rPr>
          <w:sz w:val="24"/>
          <w:szCs w:val="24"/>
        </w:rPr>
      </w:pPr>
      <w:r w:rsidRPr="00FB7E97">
        <w:rPr>
          <w:noProof/>
          <w:sz w:val="24"/>
          <w:szCs w:val="24"/>
        </w:rPr>
        <w:lastRenderedPageBreak/>
        <w:drawing>
          <wp:inline distT="0" distB="0" distL="0" distR="0" wp14:anchorId="06790F7F" wp14:editId="21A20D38">
            <wp:extent cx="6263640" cy="3523615"/>
            <wp:effectExtent l="0" t="0" r="3810" b="635"/>
            <wp:docPr id="20685266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B40BA" w14:textId="491BD638" w:rsidR="00A564E0" w:rsidRDefault="00A564E0" w:rsidP="00A564E0">
      <w:pPr>
        <w:jc w:val="center"/>
        <w:rPr>
          <w:sz w:val="24"/>
          <w:szCs w:val="24"/>
        </w:rPr>
      </w:pPr>
    </w:p>
    <w:p w14:paraId="15D4CD8D" w14:textId="77777777" w:rsidR="00175E46" w:rsidRPr="00175E46" w:rsidRDefault="00175E46" w:rsidP="00175E46">
      <w:pPr>
        <w:rPr>
          <w:sz w:val="24"/>
          <w:szCs w:val="24"/>
        </w:rPr>
      </w:pPr>
    </w:p>
    <w:p w14:paraId="0764F3C2" w14:textId="23C92A7A" w:rsidR="00175E46" w:rsidRDefault="00175E46" w:rsidP="00175E46">
      <w:pPr>
        <w:jc w:val="center"/>
        <w:rPr>
          <w:b/>
          <w:bCs/>
          <w:color w:val="00B050"/>
          <w:sz w:val="24"/>
          <w:szCs w:val="24"/>
        </w:rPr>
      </w:pPr>
      <w:r w:rsidRPr="00175E46">
        <w:rPr>
          <w:b/>
          <w:bCs/>
          <w:color w:val="00B050"/>
          <w:sz w:val="24"/>
          <w:szCs w:val="24"/>
        </w:rPr>
        <w:t xml:space="preserve">Figure – </w:t>
      </w:r>
      <w:r w:rsidRPr="004D423B">
        <w:rPr>
          <w:b/>
          <w:bCs/>
          <w:color w:val="00B050"/>
          <w:sz w:val="24"/>
          <w:szCs w:val="24"/>
        </w:rPr>
        <w:t>6</w:t>
      </w:r>
    </w:p>
    <w:p w14:paraId="30826EC6" w14:textId="57D086A1" w:rsidR="004D423B" w:rsidRPr="00175E46" w:rsidRDefault="008B42CE" w:rsidP="004D423B">
      <w:pPr>
        <w:rPr>
          <w:b/>
          <w:bCs/>
          <w:color w:val="404040" w:themeColor="text1" w:themeTint="BF"/>
          <w:sz w:val="28"/>
          <w:szCs w:val="28"/>
        </w:rPr>
      </w:pPr>
      <w:r w:rsidRPr="008B42CE">
        <w:rPr>
          <w:b/>
          <w:bCs/>
          <w:color w:val="404040" w:themeColor="text1" w:themeTint="BF"/>
          <w:sz w:val="28"/>
          <w:szCs w:val="28"/>
        </w:rPr>
        <w:t>Step 6: Push Changes to Your Forked GitHub Repo</w:t>
      </w:r>
    </w:p>
    <w:p w14:paraId="46AE7A99" w14:textId="4CFDF92C" w:rsidR="00175E46" w:rsidRDefault="00BF514E" w:rsidP="008B42CE">
      <w:pPr>
        <w:rPr>
          <w:sz w:val="24"/>
          <w:szCs w:val="24"/>
        </w:rPr>
      </w:pPr>
      <w:r w:rsidRPr="00BF514E">
        <w:rPr>
          <w:sz w:val="24"/>
          <w:szCs w:val="24"/>
        </w:rPr>
        <w:t xml:space="preserve">This updates </w:t>
      </w:r>
      <w:r w:rsidRPr="00BF514E">
        <w:rPr>
          <w:b/>
          <w:bCs/>
          <w:sz w:val="24"/>
          <w:szCs w:val="24"/>
        </w:rPr>
        <w:t>your forked repository</w:t>
      </w:r>
      <w:r w:rsidRPr="00BF514E">
        <w:rPr>
          <w:sz w:val="24"/>
          <w:szCs w:val="24"/>
        </w:rPr>
        <w:t xml:space="preserve"> on GitHub with your changes.</w:t>
      </w:r>
    </w:p>
    <w:p w14:paraId="4F8525CC" w14:textId="17BEC28C" w:rsidR="00BF514E" w:rsidRPr="00BF514E" w:rsidRDefault="00BF514E" w:rsidP="00BF514E">
      <w:pPr>
        <w:shd w:val="clear" w:color="auto" w:fill="F2F2F2"/>
        <w:rPr>
          <w:b/>
          <w:bCs/>
          <w:sz w:val="24"/>
          <w:szCs w:val="24"/>
        </w:rPr>
      </w:pPr>
      <w:r w:rsidRPr="00BF514E">
        <w:rPr>
          <w:b/>
          <w:bCs/>
          <w:sz w:val="24"/>
          <w:szCs w:val="24"/>
        </w:rPr>
        <w:t>git push origin ma</w:t>
      </w:r>
      <w:r>
        <w:rPr>
          <w:b/>
          <w:bCs/>
          <w:sz w:val="24"/>
          <w:szCs w:val="24"/>
        </w:rPr>
        <w:t>ster</w:t>
      </w:r>
    </w:p>
    <w:p w14:paraId="05AB9264" w14:textId="02AECF51" w:rsidR="0089014B" w:rsidRPr="0089014B" w:rsidRDefault="0089014B" w:rsidP="0089014B">
      <w:pPr>
        <w:rPr>
          <w:sz w:val="24"/>
          <w:szCs w:val="24"/>
        </w:rPr>
      </w:pPr>
      <w:r w:rsidRPr="0089014B">
        <w:rPr>
          <w:noProof/>
          <w:sz w:val="24"/>
          <w:szCs w:val="24"/>
        </w:rPr>
        <w:drawing>
          <wp:inline distT="0" distB="0" distL="0" distR="0" wp14:anchorId="7FEEC294" wp14:editId="1EE3BBA3">
            <wp:extent cx="6263640" cy="3523615"/>
            <wp:effectExtent l="0" t="0" r="3810" b="635"/>
            <wp:docPr id="99012336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2E52B" w14:textId="777F9AC9" w:rsidR="00175E46" w:rsidRDefault="00175E46" w:rsidP="00175E46">
      <w:pPr>
        <w:rPr>
          <w:sz w:val="24"/>
          <w:szCs w:val="24"/>
        </w:rPr>
      </w:pPr>
    </w:p>
    <w:p w14:paraId="5FEAD54A" w14:textId="7AB8681E" w:rsidR="009017C6" w:rsidRPr="00175E46" w:rsidRDefault="009017C6" w:rsidP="00175E46">
      <w:pPr>
        <w:rPr>
          <w:sz w:val="24"/>
          <w:szCs w:val="24"/>
        </w:rPr>
      </w:pPr>
    </w:p>
    <w:p w14:paraId="11AF1326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7C07BA69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159EB507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2D86A36D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073DFC39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10151A7B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31C11D15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12EB96A2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2B65D1A2" w14:textId="77777777" w:rsidR="00C52913" w:rsidRDefault="00C52913" w:rsidP="009017C6">
      <w:pPr>
        <w:jc w:val="center"/>
        <w:rPr>
          <w:b/>
          <w:bCs/>
          <w:color w:val="00B050"/>
          <w:sz w:val="24"/>
          <w:szCs w:val="24"/>
        </w:rPr>
      </w:pPr>
    </w:p>
    <w:p w14:paraId="2360E3EB" w14:textId="72FE934C" w:rsidR="009017C6" w:rsidRDefault="009017C6" w:rsidP="009017C6">
      <w:pPr>
        <w:jc w:val="center"/>
        <w:rPr>
          <w:b/>
          <w:bCs/>
          <w:color w:val="00B050"/>
          <w:sz w:val="24"/>
          <w:szCs w:val="24"/>
        </w:rPr>
      </w:pPr>
      <w:r w:rsidRPr="009017C6">
        <w:rPr>
          <w:b/>
          <w:bCs/>
          <w:color w:val="00B050"/>
          <w:sz w:val="24"/>
          <w:szCs w:val="24"/>
        </w:rPr>
        <w:t>Figure – 7</w:t>
      </w:r>
    </w:p>
    <w:p w14:paraId="1CF0D7DE" w14:textId="77777777" w:rsidR="0005254B" w:rsidRDefault="0005254B" w:rsidP="009017C6">
      <w:pPr>
        <w:rPr>
          <w:b/>
          <w:bCs/>
          <w:color w:val="404040" w:themeColor="text1" w:themeTint="BF"/>
          <w:sz w:val="28"/>
          <w:szCs w:val="28"/>
        </w:rPr>
      </w:pPr>
    </w:p>
    <w:p w14:paraId="4E3DCFA0" w14:textId="3560A82F" w:rsidR="009017C6" w:rsidRPr="009017C6" w:rsidRDefault="00173217" w:rsidP="009017C6">
      <w:pPr>
        <w:rPr>
          <w:b/>
          <w:bCs/>
          <w:color w:val="404040" w:themeColor="text1" w:themeTint="BF"/>
          <w:sz w:val="28"/>
          <w:szCs w:val="28"/>
        </w:rPr>
      </w:pPr>
      <w:r w:rsidRPr="00173217">
        <w:rPr>
          <w:b/>
          <w:bCs/>
          <w:color w:val="404040" w:themeColor="text1" w:themeTint="BF"/>
          <w:sz w:val="28"/>
          <w:szCs w:val="28"/>
        </w:rPr>
        <w:t>Step 7: Create a Pull Request</w:t>
      </w:r>
    </w:p>
    <w:p w14:paraId="77BD9D5C" w14:textId="77777777" w:rsidR="0005254B" w:rsidRPr="0005254B" w:rsidRDefault="0005254B" w:rsidP="0005254B">
      <w:p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>If you want your changes to be added to the original repository:</w:t>
      </w:r>
    </w:p>
    <w:p w14:paraId="404AB8B3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>Go to your forked repo on GitHub.</w:t>
      </w:r>
    </w:p>
    <w:p w14:paraId="0D9C829F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 xml:space="preserve">Click </w:t>
      </w:r>
      <w:r w:rsidRPr="0005254B">
        <w:rPr>
          <w:b/>
          <w:bCs/>
          <w:sz w:val="24"/>
          <w:szCs w:val="24"/>
        </w:rPr>
        <w:t>"Contribute" &gt; "Open Pull Request"</w:t>
      </w:r>
      <w:r w:rsidRPr="0005254B">
        <w:rPr>
          <w:sz w:val="24"/>
          <w:szCs w:val="24"/>
        </w:rPr>
        <w:t>.</w:t>
      </w:r>
    </w:p>
    <w:p w14:paraId="484BCE33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>Submit your pull request for review.</w:t>
      </w:r>
    </w:p>
    <w:p w14:paraId="19C7715E" w14:textId="0B9BAFEA" w:rsidR="00706276" w:rsidRPr="00706276" w:rsidRDefault="00634886" w:rsidP="00706276">
      <w:pPr>
        <w:tabs>
          <w:tab w:val="left" w:pos="200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3BB918AA" wp14:editId="4AB48BEA">
                <wp:simplePos x="0" y="0"/>
                <wp:positionH relativeFrom="column">
                  <wp:posOffset>3123565</wp:posOffset>
                </wp:positionH>
                <wp:positionV relativeFrom="paragraph">
                  <wp:posOffset>1096645</wp:posOffset>
                </wp:positionV>
                <wp:extent cx="525780" cy="129540"/>
                <wp:effectExtent l="0" t="0" r="26670" b="22860"/>
                <wp:wrapNone/>
                <wp:docPr id="53578658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B4544" id="Rectangle 15" o:spid="_x0000_s1026" style="position:absolute;margin-left:245.95pt;margin-top:86.35pt;width:41.4pt;height:10.2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" filled="f" strokecolor="#00b0f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3116711D" wp14:editId="51018F0D">
                <wp:simplePos x="0" y="0"/>
                <wp:positionH relativeFrom="column">
                  <wp:posOffset>2757805</wp:posOffset>
                </wp:positionH>
                <wp:positionV relativeFrom="paragraph">
                  <wp:posOffset>2117725</wp:posOffset>
                </wp:positionV>
                <wp:extent cx="883920" cy="152400"/>
                <wp:effectExtent l="0" t="0" r="11430" b="19050"/>
                <wp:wrapNone/>
                <wp:docPr id="37271677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ECF1A" id="Rectangle 14" o:spid="_x0000_s1026" style="position:absolute;margin-left:217.15pt;margin-top:166.75pt;width:69.6pt;height:12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" filled="f" strokecolor="#00b0f0" strokeweight="1pt"/>
            </w:pict>
          </mc:Fallback>
        </mc:AlternateContent>
      </w:r>
      <w:r w:rsidR="00706276" w:rsidRPr="00706276">
        <w:rPr>
          <w:noProof/>
        </w:rPr>
        <w:drawing>
          <wp:inline distT="0" distB="0" distL="0" distR="0" wp14:anchorId="04786500" wp14:editId="6270DD39">
            <wp:extent cx="6263640" cy="3523615"/>
            <wp:effectExtent l="0" t="0" r="3810" b="635"/>
            <wp:docPr id="151950514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22C8" w14:textId="1354D7C0" w:rsidR="00175E46" w:rsidRDefault="00175E46" w:rsidP="00173217">
      <w:pPr>
        <w:tabs>
          <w:tab w:val="left" w:pos="2004"/>
        </w:tabs>
        <w:rPr>
          <w:sz w:val="24"/>
          <w:szCs w:val="24"/>
        </w:rPr>
      </w:pPr>
    </w:p>
    <w:p w14:paraId="5687C3A9" w14:textId="34EFF380" w:rsidR="0005254B" w:rsidRPr="00634886" w:rsidRDefault="00634886" w:rsidP="00634886">
      <w:pPr>
        <w:tabs>
          <w:tab w:val="left" w:pos="2004"/>
        </w:tabs>
        <w:jc w:val="center"/>
        <w:rPr>
          <w:b/>
          <w:bCs/>
          <w:color w:val="00B050"/>
          <w:sz w:val="24"/>
          <w:szCs w:val="24"/>
        </w:rPr>
      </w:pPr>
      <w:r w:rsidRPr="00634886">
        <w:rPr>
          <w:b/>
          <w:bCs/>
          <w:color w:val="00B050"/>
          <w:sz w:val="24"/>
          <w:szCs w:val="24"/>
        </w:rPr>
        <w:t>Figure - 8</w:t>
      </w:r>
    </w:p>
    <w:p w14:paraId="4A179024" w14:textId="77777777" w:rsidR="0005254B" w:rsidRDefault="0005254B" w:rsidP="00173217">
      <w:pPr>
        <w:tabs>
          <w:tab w:val="left" w:pos="2004"/>
        </w:tabs>
        <w:rPr>
          <w:sz w:val="24"/>
          <w:szCs w:val="24"/>
        </w:rPr>
      </w:pPr>
    </w:p>
    <w:p w14:paraId="1C2E24C2" w14:textId="4A7F3345" w:rsidR="00591898" w:rsidRPr="00591898" w:rsidRDefault="00A82844" w:rsidP="00591898">
      <w:pPr>
        <w:tabs>
          <w:tab w:val="left" w:pos="200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7F1130F6" wp14:editId="1F97FA19">
                <wp:simplePos x="0" y="0"/>
                <wp:positionH relativeFrom="column">
                  <wp:posOffset>3580765</wp:posOffset>
                </wp:positionH>
                <wp:positionV relativeFrom="paragraph">
                  <wp:posOffset>2352040</wp:posOffset>
                </wp:positionV>
                <wp:extent cx="815340" cy="106680"/>
                <wp:effectExtent l="0" t="0" r="22860" b="26670"/>
                <wp:wrapNone/>
                <wp:docPr id="187437204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E9157" id="Rectangle 16" o:spid="_x0000_s1026" style="position:absolute;margin-left:281.95pt;margin-top:185.2pt;width:64.2pt;height:8.4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" filled="f" strokecolor="#00b0f0" strokeweight="1pt"/>
            </w:pict>
          </mc:Fallback>
        </mc:AlternateContent>
      </w:r>
      <w:r w:rsidR="00591898" w:rsidRPr="00591898">
        <w:rPr>
          <w:noProof/>
        </w:rPr>
        <w:drawing>
          <wp:inline distT="0" distB="0" distL="0" distR="0" wp14:anchorId="2DFB490C" wp14:editId="6E197A2C">
            <wp:extent cx="6263640" cy="3523615"/>
            <wp:effectExtent l="0" t="0" r="3810" b="635"/>
            <wp:docPr id="97050076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7CE7" w14:textId="3144E053" w:rsidR="0005254B" w:rsidRDefault="0005254B" w:rsidP="00173217">
      <w:pPr>
        <w:tabs>
          <w:tab w:val="left" w:pos="2004"/>
        </w:tabs>
        <w:rPr>
          <w:sz w:val="24"/>
          <w:szCs w:val="24"/>
        </w:rPr>
      </w:pPr>
    </w:p>
    <w:p w14:paraId="328EEA40" w14:textId="6F018240" w:rsidR="00591898" w:rsidRPr="00591898" w:rsidRDefault="00591898" w:rsidP="00591898">
      <w:pPr>
        <w:tabs>
          <w:tab w:val="left" w:pos="2004"/>
        </w:tabs>
        <w:jc w:val="center"/>
        <w:rPr>
          <w:b/>
          <w:bCs/>
          <w:color w:val="00B050"/>
          <w:sz w:val="24"/>
          <w:szCs w:val="24"/>
        </w:rPr>
      </w:pPr>
      <w:r w:rsidRPr="00591898">
        <w:rPr>
          <w:b/>
          <w:bCs/>
          <w:noProof/>
          <w:color w:val="00B050"/>
          <w:sz w:val="24"/>
          <w:szCs w:val="24"/>
        </w:rPr>
        <w:drawing>
          <wp:inline distT="0" distB="0" distL="0" distR="0" wp14:anchorId="05874C83" wp14:editId="394D85F9">
            <wp:extent cx="6263640" cy="3523615"/>
            <wp:effectExtent l="0" t="0" r="3810" b="635"/>
            <wp:docPr id="127551546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053B8" w14:textId="5D5E597A" w:rsidR="0005254B" w:rsidRPr="00E70298" w:rsidRDefault="00E70298" w:rsidP="00E70298">
      <w:pPr>
        <w:tabs>
          <w:tab w:val="left" w:pos="2004"/>
        </w:tabs>
        <w:spacing w:line="240" w:lineRule="auto"/>
        <w:jc w:val="center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Thank </w:t>
      </w:r>
      <w:proofErr w:type="gramStart"/>
      <w:r>
        <w:rPr>
          <w:b/>
          <w:bCs/>
          <w:color w:val="000000" w:themeColor="text1"/>
          <w:sz w:val="24"/>
          <w:szCs w:val="24"/>
        </w:rPr>
        <w:t>you !!</w:t>
      </w:r>
      <w:proofErr w:type="gramEnd"/>
    </w:p>
    <w:sectPr w:rsidR="0005254B" w:rsidRPr="00E70298" w:rsidSect="0015610E">
      <w:footerReference w:type="default" r:id="rId87"/>
      <w:pgSz w:w="11906" w:h="16838"/>
      <w:pgMar w:top="1021" w:right="1021" w:bottom="1021" w:left="1021" w:header="709" w:footer="709" w:gutter="0"/>
      <w:pgNumType w:start="2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97920D" w14:textId="77777777" w:rsidR="000E5911" w:rsidRDefault="000E5911">
      <w:pPr>
        <w:spacing w:after="0" w:line="240" w:lineRule="auto"/>
      </w:pPr>
      <w:r>
        <w:separator/>
      </w:r>
    </w:p>
  </w:endnote>
  <w:endnote w:type="continuationSeparator" w:id="0">
    <w:p w14:paraId="777F7C09" w14:textId="77777777" w:rsidR="000E5911" w:rsidRDefault="000E5911">
      <w:pPr>
        <w:spacing w:after="0" w:line="240" w:lineRule="auto"/>
      </w:pPr>
      <w:r>
        <w:continuationSeparator/>
      </w:r>
    </w:p>
  </w:endnote>
  <w:endnote w:type="continuationNotice" w:id="1">
    <w:p w14:paraId="0601A6C7" w14:textId="77777777" w:rsidR="000E5911" w:rsidRDefault="000E591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899861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17EB0D" w14:textId="61F9CA1E" w:rsidR="00254076" w:rsidRDefault="002540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F0002B" w14:textId="77777777" w:rsidR="00AE3F24" w:rsidRDefault="00AE3F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772915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30E2E7" w14:textId="77777777" w:rsidR="00605A3D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7D9E1F" w14:textId="77777777" w:rsidR="00605A3D" w:rsidRDefault="00605A3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71474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287827" w14:textId="77777777" w:rsidR="00B149EA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9655D9" w14:textId="77777777" w:rsidR="00B149EA" w:rsidRDefault="00B149E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41792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6B7D2C" w14:textId="77777777" w:rsidR="001677FA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ADBDC0" w14:textId="77777777" w:rsidR="001677FA" w:rsidRDefault="001677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3E170D" w14:textId="77777777" w:rsidR="000E5911" w:rsidRDefault="000E5911">
      <w:pPr>
        <w:spacing w:after="0" w:line="240" w:lineRule="auto"/>
      </w:pPr>
      <w:r>
        <w:separator/>
      </w:r>
    </w:p>
  </w:footnote>
  <w:footnote w:type="continuationSeparator" w:id="0">
    <w:p w14:paraId="58BCDC91" w14:textId="77777777" w:rsidR="000E5911" w:rsidRDefault="000E5911">
      <w:pPr>
        <w:spacing w:after="0" w:line="240" w:lineRule="auto"/>
      </w:pPr>
      <w:r>
        <w:continuationSeparator/>
      </w:r>
    </w:p>
  </w:footnote>
  <w:footnote w:type="continuationNotice" w:id="1">
    <w:p w14:paraId="5876CCF3" w14:textId="77777777" w:rsidR="000E5911" w:rsidRDefault="000E591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C23246"/>
    <w:multiLevelType w:val="hybridMultilevel"/>
    <w:tmpl w:val="DF0A3464"/>
    <w:lvl w:ilvl="0" w:tplc="601A29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BE188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6D2520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FA62D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A2A68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9E2833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1005C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B2061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218F44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BD7148"/>
    <w:multiLevelType w:val="multilevel"/>
    <w:tmpl w:val="6E40F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F22A1C"/>
    <w:multiLevelType w:val="hybridMultilevel"/>
    <w:tmpl w:val="77405E6A"/>
    <w:lvl w:ilvl="0" w:tplc="72F8FC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98CB7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A66CDF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38AC6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883B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902DC8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707F0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22AD7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BF6FD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3D27F1"/>
    <w:multiLevelType w:val="hybridMultilevel"/>
    <w:tmpl w:val="0152127E"/>
    <w:lvl w:ilvl="0" w:tplc="ACA8454C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 w15:restartNumberingAfterBreak="0">
    <w:nsid w:val="37C82F9B"/>
    <w:multiLevelType w:val="hybridMultilevel"/>
    <w:tmpl w:val="0EFAF33A"/>
    <w:lvl w:ilvl="0" w:tplc="DE40EF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A2C05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3AA343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3A907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A8C78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14ED50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F820D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B02BF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25CFD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9A0160"/>
    <w:multiLevelType w:val="multilevel"/>
    <w:tmpl w:val="D046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045816"/>
    <w:multiLevelType w:val="hybridMultilevel"/>
    <w:tmpl w:val="3AEE3F40"/>
    <w:lvl w:ilvl="0" w:tplc="107EFE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BE823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AA202A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2C2AF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3AF77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C2E8B5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76DC6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1C8B1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070985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2241E3"/>
    <w:multiLevelType w:val="hybridMultilevel"/>
    <w:tmpl w:val="C0806B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835A73"/>
    <w:multiLevelType w:val="hybridMultilevel"/>
    <w:tmpl w:val="511617F8"/>
    <w:lvl w:ilvl="0" w:tplc="5D7E1A6C">
      <w:start w:val="1"/>
      <w:numFmt w:val="decimal"/>
      <w:lvlText w:val="%1."/>
      <w:lvlJc w:val="left"/>
      <w:pPr>
        <w:ind w:left="720" w:hanging="360"/>
      </w:pPr>
    </w:lvl>
    <w:lvl w:ilvl="1" w:tplc="04301F9A" w:tentative="1">
      <w:start w:val="1"/>
      <w:numFmt w:val="lowerLetter"/>
      <w:lvlText w:val="%2."/>
      <w:lvlJc w:val="left"/>
      <w:pPr>
        <w:ind w:left="1440" w:hanging="360"/>
      </w:pPr>
    </w:lvl>
    <w:lvl w:ilvl="2" w:tplc="C7EE8516" w:tentative="1">
      <w:start w:val="1"/>
      <w:numFmt w:val="lowerRoman"/>
      <w:lvlText w:val="%3."/>
      <w:lvlJc w:val="right"/>
      <w:pPr>
        <w:ind w:left="2160" w:hanging="180"/>
      </w:pPr>
    </w:lvl>
    <w:lvl w:ilvl="3" w:tplc="32008084" w:tentative="1">
      <w:start w:val="1"/>
      <w:numFmt w:val="decimal"/>
      <w:lvlText w:val="%4."/>
      <w:lvlJc w:val="left"/>
      <w:pPr>
        <w:ind w:left="2880" w:hanging="360"/>
      </w:pPr>
    </w:lvl>
    <w:lvl w:ilvl="4" w:tplc="B7049B3E" w:tentative="1">
      <w:start w:val="1"/>
      <w:numFmt w:val="lowerLetter"/>
      <w:lvlText w:val="%5."/>
      <w:lvlJc w:val="left"/>
      <w:pPr>
        <w:ind w:left="3600" w:hanging="360"/>
      </w:pPr>
    </w:lvl>
    <w:lvl w:ilvl="5" w:tplc="47C0E9D2" w:tentative="1">
      <w:start w:val="1"/>
      <w:numFmt w:val="lowerRoman"/>
      <w:lvlText w:val="%6."/>
      <w:lvlJc w:val="right"/>
      <w:pPr>
        <w:ind w:left="4320" w:hanging="180"/>
      </w:pPr>
    </w:lvl>
    <w:lvl w:ilvl="6" w:tplc="D3AACD8C" w:tentative="1">
      <w:start w:val="1"/>
      <w:numFmt w:val="decimal"/>
      <w:lvlText w:val="%7."/>
      <w:lvlJc w:val="left"/>
      <w:pPr>
        <w:ind w:left="5040" w:hanging="360"/>
      </w:pPr>
    </w:lvl>
    <w:lvl w:ilvl="7" w:tplc="0FB05606" w:tentative="1">
      <w:start w:val="1"/>
      <w:numFmt w:val="lowerLetter"/>
      <w:lvlText w:val="%8."/>
      <w:lvlJc w:val="left"/>
      <w:pPr>
        <w:ind w:left="5760" w:hanging="360"/>
      </w:pPr>
    </w:lvl>
    <w:lvl w:ilvl="8" w:tplc="BF9E9CD4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4554215">
    <w:abstractNumId w:val="8"/>
  </w:num>
  <w:num w:numId="2" w16cid:durableId="1996954193">
    <w:abstractNumId w:val="6"/>
  </w:num>
  <w:num w:numId="3" w16cid:durableId="487673867">
    <w:abstractNumId w:val="0"/>
  </w:num>
  <w:num w:numId="4" w16cid:durableId="1535117206">
    <w:abstractNumId w:val="4"/>
  </w:num>
  <w:num w:numId="5" w16cid:durableId="642734366">
    <w:abstractNumId w:val="2"/>
  </w:num>
  <w:num w:numId="6" w16cid:durableId="122116040">
    <w:abstractNumId w:val="5"/>
  </w:num>
  <w:num w:numId="7" w16cid:durableId="2085910651">
    <w:abstractNumId w:val="7"/>
  </w:num>
  <w:num w:numId="8" w16cid:durableId="1418093810">
    <w:abstractNumId w:val="3"/>
  </w:num>
  <w:num w:numId="9" w16cid:durableId="1347602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827"/>
    <w:rsid w:val="00003F48"/>
    <w:rsid w:val="00007984"/>
    <w:rsid w:val="000277A6"/>
    <w:rsid w:val="00044ACC"/>
    <w:rsid w:val="0005254B"/>
    <w:rsid w:val="0005435D"/>
    <w:rsid w:val="00060203"/>
    <w:rsid w:val="00071FE1"/>
    <w:rsid w:val="00093AD8"/>
    <w:rsid w:val="000A4225"/>
    <w:rsid w:val="000C277C"/>
    <w:rsid w:val="000E5911"/>
    <w:rsid w:val="000E7641"/>
    <w:rsid w:val="000F1565"/>
    <w:rsid w:val="001026E0"/>
    <w:rsid w:val="00106211"/>
    <w:rsid w:val="00134811"/>
    <w:rsid w:val="00136BDB"/>
    <w:rsid w:val="00137E37"/>
    <w:rsid w:val="00140C1E"/>
    <w:rsid w:val="001419B4"/>
    <w:rsid w:val="0015610E"/>
    <w:rsid w:val="001677FA"/>
    <w:rsid w:val="00173217"/>
    <w:rsid w:val="00175E46"/>
    <w:rsid w:val="001A3357"/>
    <w:rsid w:val="001A50DB"/>
    <w:rsid w:val="001B325C"/>
    <w:rsid w:val="001B7986"/>
    <w:rsid w:val="001C0177"/>
    <w:rsid w:val="001D0B6C"/>
    <w:rsid w:val="001F2F53"/>
    <w:rsid w:val="001F67A1"/>
    <w:rsid w:val="00204275"/>
    <w:rsid w:val="00210ABB"/>
    <w:rsid w:val="0021507F"/>
    <w:rsid w:val="00222A45"/>
    <w:rsid w:val="00223B9C"/>
    <w:rsid w:val="002400D0"/>
    <w:rsid w:val="002476A0"/>
    <w:rsid w:val="00254076"/>
    <w:rsid w:val="002551FF"/>
    <w:rsid w:val="0025564F"/>
    <w:rsid w:val="00260D45"/>
    <w:rsid w:val="00277EC5"/>
    <w:rsid w:val="00291871"/>
    <w:rsid w:val="002B2EFD"/>
    <w:rsid w:val="002B4045"/>
    <w:rsid w:val="002B519D"/>
    <w:rsid w:val="002C6D61"/>
    <w:rsid w:val="002E7480"/>
    <w:rsid w:val="00313ED0"/>
    <w:rsid w:val="003168CC"/>
    <w:rsid w:val="00320503"/>
    <w:rsid w:val="003247F2"/>
    <w:rsid w:val="00366BCE"/>
    <w:rsid w:val="00377703"/>
    <w:rsid w:val="003936C9"/>
    <w:rsid w:val="003A05C9"/>
    <w:rsid w:val="003A5D96"/>
    <w:rsid w:val="003C3E57"/>
    <w:rsid w:val="003C5C2B"/>
    <w:rsid w:val="003D28B1"/>
    <w:rsid w:val="003E3042"/>
    <w:rsid w:val="003E72ED"/>
    <w:rsid w:val="003F23CA"/>
    <w:rsid w:val="003F6438"/>
    <w:rsid w:val="004017E0"/>
    <w:rsid w:val="0044318B"/>
    <w:rsid w:val="004601A4"/>
    <w:rsid w:val="00460545"/>
    <w:rsid w:val="004642F0"/>
    <w:rsid w:val="00466446"/>
    <w:rsid w:val="00491F0D"/>
    <w:rsid w:val="004B10C0"/>
    <w:rsid w:val="004B2B6B"/>
    <w:rsid w:val="004D39D3"/>
    <w:rsid w:val="004D423B"/>
    <w:rsid w:val="004D6FE7"/>
    <w:rsid w:val="004E1AB5"/>
    <w:rsid w:val="00504D03"/>
    <w:rsid w:val="00527ACD"/>
    <w:rsid w:val="00565730"/>
    <w:rsid w:val="00574B34"/>
    <w:rsid w:val="00586163"/>
    <w:rsid w:val="00591898"/>
    <w:rsid w:val="00596A31"/>
    <w:rsid w:val="00597FC1"/>
    <w:rsid w:val="005A04CF"/>
    <w:rsid w:val="005B303F"/>
    <w:rsid w:val="005C4847"/>
    <w:rsid w:val="005C4BF1"/>
    <w:rsid w:val="005D2F7B"/>
    <w:rsid w:val="005D7146"/>
    <w:rsid w:val="005E25C7"/>
    <w:rsid w:val="005E5538"/>
    <w:rsid w:val="005E5CAA"/>
    <w:rsid w:val="005F6009"/>
    <w:rsid w:val="00603485"/>
    <w:rsid w:val="00605A3D"/>
    <w:rsid w:val="0062458F"/>
    <w:rsid w:val="00634886"/>
    <w:rsid w:val="006364FF"/>
    <w:rsid w:val="0064113F"/>
    <w:rsid w:val="006530EF"/>
    <w:rsid w:val="006543C8"/>
    <w:rsid w:val="00660DEE"/>
    <w:rsid w:val="00660ED6"/>
    <w:rsid w:val="0066292F"/>
    <w:rsid w:val="00672759"/>
    <w:rsid w:val="0067549F"/>
    <w:rsid w:val="00675DDF"/>
    <w:rsid w:val="006829B8"/>
    <w:rsid w:val="006A67FE"/>
    <w:rsid w:val="006B3987"/>
    <w:rsid w:val="006D65B7"/>
    <w:rsid w:val="006F52FD"/>
    <w:rsid w:val="00704A3E"/>
    <w:rsid w:val="00706276"/>
    <w:rsid w:val="00712B1B"/>
    <w:rsid w:val="007159C5"/>
    <w:rsid w:val="00754A6D"/>
    <w:rsid w:val="00790256"/>
    <w:rsid w:val="007B328F"/>
    <w:rsid w:val="007B4F0E"/>
    <w:rsid w:val="007B62B6"/>
    <w:rsid w:val="007D2B1B"/>
    <w:rsid w:val="007D5DC7"/>
    <w:rsid w:val="007F0617"/>
    <w:rsid w:val="007F0BB0"/>
    <w:rsid w:val="007F0DFC"/>
    <w:rsid w:val="00800EAB"/>
    <w:rsid w:val="00813E46"/>
    <w:rsid w:val="00821B66"/>
    <w:rsid w:val="00827240"/>
    <w:rsid w:val="0084643B"/>
    <w:rsid w:val="008601BD"/>
    <w:rsid w:val="00860679"/>
    <w:rsid w:val="008707F2"/>
    <w:rsid w:val="008716C6"/>
    <w:rsid w:val="00884A3D"/>
    <w:rsid w:val="00885A37"/>
    <w:rsid w:val="00886449"/>
    <w:rsid w:val="0089014B"/>
    <w:rsid w:val="00892E6F"/>
    <w:rsid w:val="00893CE6"/>
    <w:rsid w:val="008A17EC"/>
    <w:rsid w:val="008A250E"/>
    <w:rsid w:val="008B42CE"/>
    <w:rsid w:val="008C7EA5"/>
    <w:rsid w:val="008D4588"/>
    <w:rsid w:val="008D45E3"/>
    <w:rsid w:val="008E406F"/>
    <w:rsid w:val="008F0CE9"/>
    <w:rsid w:val="008F6AAA"/>
    <w:rsid w:val="009017C6"/>
    <w:rsid w:val="00907A3C"/>
    <w:rsid w:val="00911B18"/>
    <w:rsid w:val="00921C8B"/>
    <w:rsid w:val="00932C36"/>
    <w:rsid w:val="00936BB7"/>
    <w:rsid w:val="00947E36"/>
    <w:rsid w:val="009506F7"/>
    <w:rsid w:val="00955071"/>
    <w:rsid w:val="00964C1D"/>
    <w:rsid w:val="00973C0C"/>
    <w:rsid w:val="009845C7"/>
    <w:rsid w:val="009A4F1A"/>
    <w:rsid w:val="009A5DBD"/>
    <w:rsid w:val="009B562E"/>
    <w:rsid w:val="009B76A5"/>
    <w:rsid w:val="009C33D0"/>
    <w:rsid w:val="009D6FB6"/>
    <w:rsid w:val="009E4E9A"/>
    <w:rsid w:val="009E64E9"/>
    <w:rsid w:val="00A01482"/>
    <w:rsid w:val="00A107B8"/>
    <w:rsid w:val="00A127CE"/>
    <w:rsid w:val="00A13302"/>
    <w:rsid w:val="00A1470A"/>
    <w:rsid w:val="00A164F9"/>
    <w:rsid w:val="00A215AB"/>
    <w:rsid w:val="00A3375E"/>
    <w:rsid w:val="00A3430B"/>
    <w:rsid w:val="00A562F1"/>
    <w:rsid w:val="00A564E0"/>
    <w:rsid w:val="00A65BBA"/>
    <w:rsid w:val="00A6696D"/>
    <w:rsid w:val="00A82844"/>
    <w:rsid w:val="00A96F30"/>
    <w:rsid w:val="00AA332C"/>
    <w:rsid w:val="00AC2827"/>
    <w:rsid w:val="00AC298A"/>
    <w:rsid w:val="00AD5829"/>
    <w:rsid w:val="00AE3F24"/>
    <w:rsid w:val="00AE79C3"/>
    <w:rsid w:val="00AF168D"/>
    <w:rsid w:val="00AF6D7C"/>
    <w:rsid w:val="00B149EA"/>
    <w:rsid w:val="00B213F7"/>
    <w:rsid w:val="00B413C1"/>
    <w:rsid w:val="00B45FF2"/>
    <w:rsid w:val="00B56A38"/>
    <w:rsid w:val="00B61A07"/>
    <w:rsid w:val="00B6439F"/>
    <w:rsid w:val="00B659DC"/>
    <w:rsid w:val="00B6629C"/>
    <w:rsid w:val="00B75790"/>
    <w:rsid w:val="00B8772F"/>
    <w:rsid w:val="00BA373E"/>
    <w:rsid w:val="00BD0B25"/>
    <w:rsid w:val="00BD13AC"/>
    <w:rsid w:val="00BF4934"/>
    <w:rsid w:val="00BF514E"/>
    <w:rsid w:val="00BF7227"/>
    <w:rsid w:val="00C01C31"/>
    <w:rsid w:val="00C01E47"/>
    <w:rsid w:val="00C03024"/>
    <w:rsid w:val="00C15C5D"/>
    <w:rsid w:val="00C20DA1"/>
    <w:rsid w:val="00C21C01"/>
    <w:rsid w:val="00C31B22"/>
    <w:rsid w:val="00C358C1"/>
    <w:rsid w:val="00C51007"/>
    <w:rsid w:val="00C52913"/>
    <w:rsid w:val="00C54F2C"/>
    <w:rsid w:val="00C94E64"/>
    <w:rsid w:val="00CA3EEF"/>
    <w:rsid w:val="00CA5737"/>
    <w:rsid w:val="00CC1426"/>
    <w:rsid w:val="00CC25AD"/>
    <w:rsid w:val="00CD12DC"/>
    <w:rsid w:val="00CD7CE6"/>
    <w:rsid w:val="00CE60E0"/>
    <w:rsid w:val="00CF268E"/>
    <w:rsid w:val="00D1163A"/>
    <w:rsid w:val="00D229ED"/>
    <w:rsid w:val="00D332A4"/>
    <w:rsid w:val="00D446E8"/>
    <w:rsid w:val="00D513AB"/>
    <w:rsid w:val="00D526C6"/>
    <w:rsid w:val="00D52740"/>
    <w:rsid w:val="00D53AEB"/>
    <w:rsid w:val="00D64571"/>
    <w:rsid w:val="00D70833"/>
    <w:rsid w:val="00DA1A21"/>
    <w:rsid w:val="00DA68F9"/>
    <w:rsid w:val="00DA7A87"/>
    <w:rsid w:val="00DB3E8A"/>
    <w:rsid w:val="00DC4B6A"/>
    <w:rsid w:val="00DC64E3"/>
    <w:rsid w:val="00DC74E6"/>
    <w:rsid w:val="00DD3B08"/>
    <w:rsid w:val="00DE172E"/>
    <w:rsid w:val="00DE3613"/>
    <w:rsid w:val="00E10DF7"/>
    <w:rsid w:val="00E22738"/>
    <w:rsid w:val="00E2338D"/>
    <w:rsid w:val="00E247AA"/>
    <w:rsid w:val="00E35BBA"/>
    <w:rsid w:val="00E55075"/>
    <w:rsid w:val="00E561D6"/>
    <w:rsid w:val="00E67E40"/>
    <w:rsid w:val="00E70298"/>
    <w:rsid w:val="00E8264D"/>
    <w:rsid w:val="00E868E4"/>
    <w:rsid w:val="00E971E1"/>
    <w:rsid w:val="00EA05E1"/>
    <w:rsid w:val="00EA061F"/>
    <w:rsid w:val="00EA69B3"/>
    <w:rsid w:val="00EA7EF7"/>
    <w:rsid w:val="00ED6FF7"/>
    <w:rsid w:val="00EF1BD2"/>
    <w:rsid w:val="00F00446"/>
    <w:rsid w:val="00F11A3E"/>
    <w:rsid w:val="00F268D9"/>
    <w:rsid w:val="00F271D5"/>
    <w:rsid w:val="00F430B0"/>
    <w:rsid w:val="00F4599A"/>
    <w:rsid w:val="00F46530"/>
    <w:rsid w:val="00F55810"/>
    <w:rsid w:val="00F81EDF"/>
    <w:rsid w:val="00F843FE"/>
    <w:rsid w:val="00F87476"/>
    <w:rsid w:val="00F9287E"/>
    <w:rsid w:val="00FB09CC"/>
    <w:rsid w:val="00FB6603"/>
    <w:rsid w:val="00FB7E97"/>
    <w:rsid w:val="00FC0462"/>
    <w:rsid w:val="00FC7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86ECA"/>
  <w15:chartTrackingRefBased/>
  <w15:docId w15:val="{6ADBCD93-9295-48FD-8802-8C8673508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0177"/>
  </w:style>
  <w:style w:type="paragraph" w:styleId="Heading1">
    <w:name w:val="heading 1"/>
    <w:basedOn w:val="Normal"/>
    <w:next w:val="Normal"/>
    <w:link w:val="Heading1Char"/>
    <w:uiPriority w:val="9"/>
    <w:qFormat/>
    <w:rsid w:val="00AC28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28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28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28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28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28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28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28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28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282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C28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28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282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282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28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28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28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28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28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28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28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28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28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28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28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282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28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282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282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D45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458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E3F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3F24"/>
  </w:style>
  <w:style w:type="paragraph" w:styleId="Footer">
    <w:name w:val="footer"/>
    <w:basedOn w:val="Normal"/>
    <w:link w:val="FooterChar"/>
    <w:uiPriority w:val="99"/>
    <w:unhideWhenUsed/>
    <w:rsid w:val="00AE3F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3F24"/>
  </w:style>
  <w:style w:type="character" w:styleId="HTMLCode">
    <w:name w:val="HTML Code"/>
    <w:basedOn w:val="DefaultParagraphFont"/>
    <w:uiPriority w:val="99"/>
    <w:semiHidden/>
    <w:unhideWhenUsed/>
    <w:rsid w:val="007B328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B328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247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6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8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0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2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2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6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1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0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4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9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42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2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9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85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2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69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5.png"/><Relationship Id="rId89" Type="http://schemas.openxmlformats.org/officeDocument/2006/relationships/theme" Target="theme/theme1.xml"/><Relationship Id="rId16" Type="http://schemas.openxmlformats.org/officeDocument/2006/relationships/image" Target="media/image3.png"/><Relationship Id="rId11" Type="http://schemas.openxmlformats.org/officeDocument/2006/relationships/hyperlink" Target="https://en.wikipedia.org/wiki/Source_code" TargetMode="External"/><Relationship Id="rId32" Type="http://schemas.openxmlformats.org/officeDocument/2006/relationships/footer" Target="footer1.xml"/><Relationship Id="rId37" Type="http://schemas.openxmlformats.org/officeDocument/2006/relationships/image" Target="media/image22.png"/><Relationship Id="rId53" Type="http://schemas.openxmlformats.org/officeDocument/2006/relationships/image" Target="media/image37.png"/><Relationship Id="rId58" Type="http://schemas.openxmlformats.org/officeDocument/2006/relationships/footer" Target="footer3.xml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mailto:your-email@example.com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hyperlink" Target="https://en.wikipedia.org/wiki/Distributed_version_control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4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Programmer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github.com/" TargetMode="External"/><Relationship Id="rId67" Type="http://schemas.openxmlformats.org/officeDocument/2006/relationships/image" Target="media/image49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footer" Target="footer2.xml"/><Relationship Id="rId57" Type="http://schemas.openxmlformats.org/officeDocument/2006/relationships/image" Target="media/image41.png"/><Relationship Id="rId10" Type="http://schemas.openxmlformats.org/officeDocument/2006/relationships/hyperlink" Target="https://en.wikipedia.org/wiki/Computer_file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hyperlink" Target="https://github.com/octocat/Hello-World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Software_system" TargetMode="External"/><Relationship Id="rId13" Type="http://schemas.openxmlformats.org/officeDocument/2006/relationships/hyperlink" Target="https://git-scm.com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4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8.png"/><Relationship Id="rId87" Type="http://schemas.openxmlformats.org/officeDocument/2006/relationships/footer" Target="footer4.xm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0DFF6D-E4BD-43F1-9B25-EFF9C66CE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54</Pages>
  <Words>1811</Words>
  <Characters>10325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Prabeer Gantat</dc:creator>
  <cp:lastModifiedBy>Prabeer Gantat</cp:lastModifiedBy>
  <cp:revision>2</cp:revision>
  <dcterms:created xsi:type="dcterms:W3CDTF">2025-06-02T07:55:00Z</dcterms:created>
  <dcterms:modified xsi:type="dcterms:W3CDTF">2025-06-02T07:55:00Z</dcterms:modified>
</cp:coreProperties>
</file>